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D0AB5" w14:textId="5C2902B9" w:rsidR="00D5413C" w:rsidRDefault="000460EA">
      <w:pPr>
        <w:pStyle w:val="Fo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191782" wp14:editId="587DF58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10500" cy="5526602"/>
            <wp:effectExtent l="0" t="0" r="0" b="0"/>
            <wp:wrapThrough wrapText="bothSides">
              <wp:wrapPolygon edited="0">
                <wp:start x="12012" y="4542"/>
                <wp:lineTo x="7955" y="4765"/>
                <wp:lineTo x="5637" y="5138"/>
                <wp:lineTo x="5637" y="5882"/>
                <wp:lineTo x="5321" y="6999"/>
                <wp:lineTo x="5005" y="8265"/>
                <wp:lineTo x="4794" y="8711"/>
                <wp:lineTo x="4847" y="9009"/>
                <wp:lineTo x="5058" y="9456"/>
                <wp:lineTo x="5005" y="10126"/>
                <wp:lineTo x="7692" y="10647"/>
                <wp:lineTo x="4478" y="10871"/>
                <wp:lineTo x="3951" y="10945"/>
                <wp:lineTo x="4057" y="13700"/>
                <wp:lineTo x="7165" y="14221"/>
                <wp:lineTo x="4847" y="14221"/>
                <wp:lineTo x="4847" y="15264"/>
                <wp:lineTo x="8008" y="15487"/>
                <wp:lineTo x="8271" y="15487"/>
                <wp:lineTo x="16806" y="15338"/>
                <wp:lineTo x="16859" y="14221"/>
                <wp:lineTo x="13540" y="14221"/>
                <wp:lineTo x="17701" y="13477"/>
                <wp:lineTo x="17807" y="11243"/>
                <wp:lineTo x="16964" y="11094"/>
                <wp:lineTo x="10800" y="10647"/>
                <wp:lineTo x="13540" y="10647"/>
                <wp:lineTo x="16490" y="10052"/>
                <wp:lineTo x="16437" y="9456"/>
                <wp:lineTo x="16648" y="9307"/>
                <wp:lineTo x="16700" y="8637"/>
                <wp:lineTo x="16542" y="8265"/>
                <wp:lineTo x="15910" y="5882"/>
                <wp:lineTo x="15963" y="5286"/>
                <wp:lineTo x="14857" y="4840"/>
                <wp:lineTo x="12749" y="4542"/>
                <wp:lineTo x="12012" y="4542"/>
              </wp:wrapPolygon>
            </wp:wrapThrough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552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B7613" w14:textId="77777777" w:rsidR="000460EA" w:rsidRDefault="000460EA" w:rsidP="003422FF">
      <w:pPr>
        <w:pStyle w:val="Informazionicontatto"/>
        <w:rPr>
          <w:lang w:bidi="it-IT"/>
        </w:rPr>
      </w:pPr>
    </w:p>
    <w:p w14:paraId="666E714F" w14:textId="77777777" w:rsidR="000460EA" w:rsidRDefault="000460EA" w:rsidP="003422FF">
      <w:pPr>
        <w:pStyle w:val="Informazionicontatto"/>
        <w:rPr>
          <w:lang w:bidi="it-IT"/>
        </w:rPr>
      </w:pPr>
    </w:p>
    <w:p w14:paraId="65E3C032" w14:textId="77777777" w:rsidR="000460EA" w:rsidRDefault="000460EA" w:rsidP="003422FF">
      <w:pPr>
        <w:pStyle w:val="Informazionicontatto"/>
        <w:rPr>
          <w:lang w:bidi="it-IT"/>
        </w:rPr>
      </w:pPr>
    </w:p>
    <w:p w14:paraId="5C8E1EF6" w14:textId="77777777" w:rsidR="000460EA" w:rsidRDefault="000460EA" w:rsidP="003422FF">
      <w:pPr>
        <w:pStyle w:val="Informazionicontatto"/>
        <w:rPr>
          <w:lang w:bidi="it-IT"/>
        </w:rPr>
      </w:pPr>
    </w:p>
    <w:p w14:paraId="5BB59620" w14:textId="77777777" w:rsidR="000460EA" w:rsidRDefault="000460EA" w:rsidP="003422FF">
      <w:pPr>
        <w:pStyle w:val="Informazionicontatto"/>
        <w:rPr>
          <w:lang w:bidi="it-IT"/>
        </w:rPr>
      </w:pPr>
    </w:p>
    <w:p w14:paraId="0C1109FD" w14:textId="77777777" w:rsidR="000460EA" w:rsidRDefault="000460EA" w:rsidP="003422FF">
      <w:pPr>
        <w:pStyle w:val="Informazionicontatto"/>
        <w:rPr>
          <w:lang w:bidi="it-IT"/>
        </w:rPr>
      </w:pPr>
    </w:p>
    <w:p w14:paraId="46612426" w14:textId="77777777" w:rsidR="000460EA" w:rsidRDefault="000460EA" w:rsidP="003422FF">
      <w:pPr>
        <w:pStyle w:val="Informazionicontatto"/>
        <w:rPr>
          <w:lang w:bidi="it-IT"/>
        </w:rPr>
      </w:pPr>
    </w:p>
    <w:p w14:paraId="0A376DC5" w14:textId="77777777" w:rsidR="000460EA" w:rsidDel="007426AB" w:rsidRDefault="000460EA" w:rsidP="003422FF">
      <w:pPr>
        <w:pStyle w:val="Informazionicontatto"/>
        <w:rPr>
          <w:del w:id="0" w:author="angelo parrinello" w:date="2020-09-07T16:16:00Z"/>
          <w:lang w:bidi="it-IT"/>
        </w:rPr>
      </w:pPr>
    </w:p>
    <w:p w14:paraId="0023D554" w14:textId="77777777" w:rsidR="000460EA" w:rsidDel="007426AB" w:rsidRDefault="000460EA" w:rsidP="003422FF">
      <w:pPr>
        <w:pStyle w:val="Informazionicontatto"/>
        <w:rPr>
          <w:del w:id="1" w:author="angelo parrinello" w:date="2020-09-07T16:16:00Z"/>
          <w:lang w:bidi="it-IT"/>
        </w:rPr>
      </w:pPr>
    </w:p>
    <w:p w14:paraId="661EA096" w14:textId="77777777" w:rsidR="007426AB" w:rsidRDefault="007426AB" w:rsidP="000460EA">
      <w:pPr>
        <w:pStyle w:val="Titolo"/>
        <w:rPr>
          <w:ins w:id="2" w:author="angelo parrinello" w:date="2020-09-07T16:16:00Z"/>
          <w:sz w:val="54"/>
          <w:szCs w:val="54"/>
        </w:rPr>
      </w:pPr>
    </w:p>
    <w:p w14:paraId="79BBB720" w14:textId="4879076C" w:rsidR="000460EA" w:rsidRPr="000460EA" w:rsidRDefault="000460EA" w:rsidP="000460EA">
      <w:pPr>
        <w:pStyle w:val="Titolo"/>
        <w:rPr>
          <w:sz w:val="54"/>
          <w:szCs w:val="54"/>
        </w:rPr>
      </w:pPr>
      <w:r w:rsidRPr="000460EA">
        <w:rPr>
          <w:sz w:val="54"/>
          <w:szCs w:val="54"/>
        </w:rPr>
        <w:t>Elaborato per il corso di Basi di Dati</w:t>
      </w:r>
    </w:p>
    <w:p w14:paraId="316D4EFF" w14:textId="05F55C3F" w:rsidR="000460EA" w:rsidRPr="000460EA" w:rsidRDefault="000460EA" w:rsidP="000460EA">
      <w:pPr>
        <w:pStyle w:val="Sottotitolo"/>
        <w:rPr>
          <w:sz w:val="22"/>
          <w:szCs w:val="22"/>
        </w:rPr>
      </w:pPr>
      <w:r w:rsidRPr="000460EA">
        <w:rPr>
          <w:sz w:val="22"/>
          <w:szCs w:val="22"/>
        </w:rPr>
        <w:t>Progetto per la gestione di un ristorante thailandese</w:t>
      </w:r>
    </w:p>
    <w:p w14:paraId="11E3D7AB" w14:textId="77777777" w:rsidR="000460EA" w:rsidRDefault="000460EA" w:rsidP="000460EA">
      <w:pPr>
        <w:pStyle w:val="Informazionicontatto"/>
        <w:rPr>
          <w:lang w:bidi="it-IT"/>
        </w:rPr>
      </w:pPr>
      <w:r>
        <w:t>Giacomo Romagnoli</w:t>
      </w:r>
      <w:r>
        <w:rPr>
          <w:lang w:bidi="it-IT"/>
        </w:rPr>
        <w:t xml:space="preserve"> | </w:t>
      </w:r>
      <w:r>
        <w:t>0000890879</w:t>
      </w:r>
      <w:r>
        <w:rPr>
          <w:lang w:bidi="it-IT"/>
        </w:rPr>
        <w:t xml:space="preserve"> | </w:t>
      </w:r>
      <w:r>
        <w:t>giacomo.romagnoli4@studio.unibo.it</w:t>
      </w:r>
      <w:r>
        <w:rPr>
          <w:lang w:bidi="it-IT"/>
        </w:rPr>
        <w:t xml:space="preserve"> </w:t>
      </w:r>
    </w:p>
    <w:p w14:paraId="74D678C3" w14:textId="08E3F6B1" w:rsidR="000460EA" w:rsidRDefault="000460EA" w:rsidP="000460EA">
      <w:pPr>
        <w:pStyle w:val="Informazionicontatto"/>
      </w:pPr>
      <w:r>
        <w:t>Angelo Parrinello</w:t>
      </w:r>
      <w:r>
        <w:rPr>
          <w:lang w:bidi="it-IT"/>
        </w:rPr>
        <w:t xml:space="preserve"> | </w:t>
      </w:r>
      <w:r>
        <w:t>0000882617</w:t>
      </w:r>
      <w:r>
        <w:rPr>
          <w:lang w:bidi="it-IT"/>
        </w:rPr>
        <w:t xml:space="preserve"> | </w:t>
      </w:r>
      <w:r w:rsidRPr="000460EA">
        <w:t>angelo.parrinello@studio.unibo.it</w:t>
      </w:r>
    </w:p>
    <w:p w14:paraId="78275554" w14:textId="77777777" w:rsidR="000460EA" w:rsidRDefault="000460EA" w:rsidP="000460EA">
      <w:pPr>
        <w:pStyle w:val="Informazionicontatto"/>
      </w:pPr>
    </w:p>
    <w:p w14:paraId="082A4453" w14:textId="77777777" w:rsidR="000460EA" w:rsidRDefault="000460EA" w:rsidP="000460EA">
      <w:pPr>
        <w:pStyle w:val="Informazionicontatto"/>
      </w:pPr>
    </w:p>
    <w:p w14:paraId="0601C281" w14:textId="77777777" w:rsidR="000460EA" w:rsidRDefault="000460EA" w:rsidP="000460EA">
      <w:pPr>
        <w:pStyle w:val="Informazionicontatto"/>
      </w:pPr>
    </w:p>
    <w:p w14:paraId="76E18849" w14:textId="77777777" w:rsidR="000460EA" w:rsidRDefault="000460EA" w:rsidP="000460EA">
      <w:pPr>
        <w:pStyle w:val="Informazionicontatto"/>
      </w:pPr>
    </w:p>
    <w:p w14:paraId="4FB1B1A4" w14:textId="77777777" w:rsidR="000460EA" w:rsidRDefault="000460EA" w:rsidP="000460EA">
      <w:pPr>
        <w:pStyle w:val="Informazionicontatto"/>
      </w:pPr>
    </w:p>
    <w:p w14:paraId="59E5EC15" w14:textId="77777777" w:rsidR="000460EA" w:rsidRDefault="000460EA" w:rsidP="000460EA">
      <w:pPr>
        <w:pStyle w:val="Informazionicontatto"/>
      </w:pPr>
    </w:p>
    <w:p w14:paraId="38B2FA75" w14:textId="77777777" w:rsidR="000460EA" w:rsidRDefault="000460EA" w:rsidP="000460EA">
      <w:pPr>
        <w:pStyle w:val="Informazionicontatto"/>
      </w:pPr>
    </w:p>
    <w:p w14:paraId="21D107C9" w14:textId="77777777" w:rsidR="000460EA" w:rsidRDefault="000460EA" w:rsidP="000460EA">
      <w:pPr>
        <w:pStyle w:val="Informazionicontatto"/>
      </w:pPr>
    </w:p>
    <w:p w14:paraId="6F234BC9" w14:textId="77777777" w:rsidR="000460EA" w:rsidRDefault="000460EA" w:rsidP="000460EA">
      <w:pPr>
        <w:pStyle w:val="Informazionicontatto"/>
      </w:pPr>
    </w:p>
    <w:p w14:paraId="25AB0B40" w14:textId="77777777" w:rsidR="000460EA" w:rsidRDefault="000460EA" w:rsidP="000460EA">
      <w:pPr>
        <w:pStyle w:val="Informazionicontatto"/>
      </w:pPr>
    </w:p>
    <w:p w14:paraId="5362B6D1" w14:textId="77777777" w:rsidR="000460EA" w:rsidRDefault="000460EA" w:rsidP="000460EA">
      <w:pPr>
        <w:pStyle w:val="Informazionicontatto"/>
      </w:pPr>
    </w:p>
    <w:p w14:paraId="2ACD1D82" w14:textId="77777777" w:rsidR="000460EA" w:rsidRDefault="000460EA" w:rsidP="000460EA">
      <w:pPr>
        <w:pStyle w:val="Informazionicontatto"/>
      </w:pPr>
    </w:p>
    <w:p w14:paraId="6B015076" w14:textId="77777777" w:rsidR="000460EA" w:rsidRDefault="000460EA" w:rsidP="000460EA">
      <w:pPr>
        <w:pStyle w:val="Informazionicontatto"/>
      </w:pPr>
    </w:p>
    <w:p w14:paraId="2F8EC3FB" w14:textId="77777777" w:rsidR="000460EA" w:rsidRDefault="000460EA" w:rsidP="000460EA">
      <w:pPr>
        <w:pStyle w:val="Informazionicontatto"/>
      </w:pPr>
    </w:p>
    <w:p w14:paraId="3018DC06" w14:textId="77777777" w:rsidR="000460EA" w:rsidRDefault="000460EA" w:rsidP="000460EA">
      <w:pPr>
        <w:pStyle w:val="Informazionicontatto"/>
      </w:pPr>
    </w:p>
    <w:p w14:paraId="37AE9955" w14:textId="77777777" w:rsidR="000460EA" w:rsidRDefault="000460EA" w:rsidP="000460EA">
      <w:pPr>
        <w:pStyle w:val="Informazionicontatto"/>
      </w:pPr>
    </w:p>
    <w:p w14:paraId="02564AF7" w14:textId="77777777" w:rsidR="000460EA" w:rsidRDefault="000460EA" w:rsidP="000460EA">
      <w:pPr>
        <w:pStyle w:val="Informazionicontatto"/>
      </w:pPr>
    </w:p>
    <w:p w14:paraId="1C43485B" w14:textId="77777777" w:rsidR="000460EA" w:rsidRDefault="000460EA" w:rsidP="000460EA">
      <w:pPr>
        <w:pStyle w:val="Informazionicontatto"/>
      </w:pPr>
    </w:p>
    <w:sdt>
      <w:sdtPr>
        <w:rPr>
          <w:rFonts w:asciiTheme="minorHAnsi" w:eastAsiaTheme="minorEastAsia" w:hAnsiTheme="minorHAnsi" w:cstheme="minorBidi"/>
          <w:color w:val="4D322D" w:themeColor="text2"/>
          <w:sz w:val="22"/>
          <w:szCs w:val="22"/>
        </w:rPr>
        <w:id w:val="12451522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524DD3" w14:textId="40087531" w:rsidR="00CB3F49" w:rsidRDefault="00CB3F49">
          <w:pPr>
            <w:pStyle w:val="Titolosommario"/>
          </w:pPr>
          <w:del w:id="3" w:author="angelo parrinello" w:date="2020-09-03T17:30:00Z">
            <w:r w:rsidDel="005F56EC">
              <w:delText>Sommario</w:delText>
            </w:r>
          </w:del>
          <w:ins w:id="4" w:author="angelo parrinello" w:date="2020-09-03T17:30:00Z">
            <w:r w:rsidR="005F56EC">
              <w:t>Indice</w:t>
            </w:r>
          </w:ins>
        </w:p>
        <w:p w14:paraId="6829E067" w14:textId="25341ACC" w:rsidR="007426AB" w:rsidRDefault="00CB3F49">
          <w:pPr>
            <w:pStyle w:val="Sommario1"/>
            <w:tabs>
              <w:tab w:val="right" w:leader="dot" w:pos="8296"/>
            </w:tabs>
            <w:rPr>
              <w:ins w:id="5" w:author="angelo parrinello" w:date="2020-09-07T16:15:00Z"/>
              <w:noProof/>
              <w:color w:val="auto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6" w:author="angelo parrinello" w:date="2020-09-07T16:15:00Z">
            <w:r w:rsidR="007426AB" w:rsidRPr="00A959C0">
              <w:rPr>
                <w:rStyle w:val="Collegamentoipertestuale"/>
                <w:noProof/>
              </w:rPr>
              <w:fldChar w:fldCharType="begin"/>
            </w:r>
            <w:r w:rsidR="007426AB" w:rsidRPr="00A959C0">
              <w:rPr>
                <w:rStyle w:val="Collegamentoipertestuale"/>
                <w:noProof/>
              </w:rPr>
              <w:instrText xml:space="preserve"> </w:instrText>
            </w:r>
            <w:r w:rsidR="007426AB">
              <w:rPr>
                <w:noProof/>
              </w:rPr>
              <w:instrText>HYPERLINK \l "_Toc50387776"</w:instrText>
            </w:r>
            <w:r w:rsidR="007426AB" w:rsidRPr="00A959C0">
              <w:rPr>
                <w:rStyle w:val="Collegamentoipertestuale"/>
                <w:noProof/>
              </w:rPr>
              <w:instrText xml:space="preserve"> </w:instrText>
            </w:r>
            <w:r w:rsidR="007426AB" w:rsidRPr="00A959C0">
              <w:rPr>
                <w:rStyle w:val="Collegamentoipertestuale"/>
                <w:noProof/>
              </w:rPr>
            </w:r>
            <w:r w:rsidR="007426AB" w:rsidRPr="00A959C0">
              <w:rPr>
                <w:rStyle w:val="Collegamentoipertestuale"/>
                <w:noProof/>
              </w:rPr>
              <w:fldChar w:fldCharType="separate"/>
            </w:r>
            <w:r w:rsidR="007426AB" w:rsidRPr="00A959C0">
              <w:rPr>
                <w:rStyle w:val="Collegamentoipertestuale"/>
                <w:noProof/>
              </w:rPr>
              <w:t>Analisi dei requisiti</w:t>
            </w:r>
            <w:r w:rsidR="007426AB">
              <w:rPr>
                <w:noProof/>
                <w:webHidden/>
              </w:rPr>
              <w:tab/>
            </w:r>
            <w:r w:rsidR="007426AB">
              <w:rPr>
                <w:noProof/>
                <w:webHidden/>
              </w:rPr>
              <w:fldChar w:fldCharType="begin"/>
            </w:r>
            <w:r w:rsidR="007426AB">
              <w:rPr>
                <w:noProof/>
                <w:webHidden/>
              </w:rPr>
              <w:instrText xml:space="preserve"> PAGEREF _Toc50387776 \h </w:instrText>
            </w:r>
            <w:r w:rsidR="007426AB">
              <w:rPr>
                <w:noProof/>
                <w:webHidden/>
              </w:rPr>
            </w:r>
          </w:ins>
          <w:r w:rsidR="007426AB">
            <w:rPr>
              <w:noProof/>
              <w:webHidden/>
            </w:rPr>
            <w:fldChar w:fldCharType="separate"/>
          </w:r>
          <w:ins w:id="7" w:author="angelo parrinello" w:date="2020-09-07T16:15:00Z">
            <w:r w:rsidR="007426AB">
              <w:rPr>
                <w:noProof/>
                <w:webHidden/>
              </w:rPr>
              <w:t>3</w:t>
            </w:r>
            <w:r w:rsidR="007426AB">
              <w:rPr>
                <w:noProof/>
                <w:webHidden/>
              </w:rPr>
              <w:fldChar w:fldCharType="end"/>
            </w:r>
            <w:r w:rsidR="007426AB"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2992AB95" w14:textId="02FAFC9A" w:rsidR="007426AB" w:rsidRDefault="007426AB">
          <w:pPr>
            <w:pStyle w:val="Sommario2"/>
            <w:tabs>
              <w:tab w:val="right" w:leader="dot" w:pos="8296"/>
            </w:tabs>
            <w:rPr>
              <w:ins w:id="8" w:author="angelo parrinello" w:date="2020-09-07T16:15:00Z"/>
              <w:noProof/>
              <w:color w:val="auto"/>
              <w:lang w:eastAsia="it-IT"/>
            </w:rPr>
          </w:pPr>
          <w:ins w:id="9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"_Toc50387777"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Intervista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" w:author="angelo parrinello" w:date="2020-09-07T16:15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7ACD36A3" w14:textId="1C2F9180" w:rsidR="007426AB" w:rsidRDefault="007426AB">
          <w:pPr>
            <w:pStyle w:val="Sommario2"/>
            <w:tabs>
              <w:tab w:val="right" w:leader="dot" w:pos="8296"/>
            </w:tabs>
            <w:rPr>
              <w:ins w:id="11" w:author="angelo parrinello" w:date="2020-09-07T16:15:00Z"/>
              <w:noProof/>
              <w:color w:val="auto"/>
              <w:lang w:eastAsia="it-IT"/>
            </w:rPr>
          </w:pPr>
          <w:ins w:id="12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"_Toc50387778"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ESTRAZIONE DEI CONCETTI PRINCIPALI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" w:author="angelo parrinello" w:date="2020-09-07T16:15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2DB5FE4E" w14:textId="25E77AA7" w:rsidR="007426AB" w:rsidRDefault="007426AB">
          <w:pPr>
            <w:pStyle w:val="Sommario1"/>
            <w:tabs>
              <w:tab w:val="right" w:leader="dot" w:pos="8296"/>
            </w:tabs>
            <w:rPr>
              <w:ins w:id="14" w:author="angelo parrinello" w:date="2020-09-07T16:15:00Z"/>
              <w:noProof/>
              <w:color w:val="auto"/>
              <w:lang w:eastAsia="it-IT"/>
            </w:rPr>
          </w:pPr>
          <w:ins w:id="15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"_Toc50387779"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Progettazione concettuale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" w:author="angelo parrinello" w:date="2020-09-07T16:15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39E9D02D" w14:textId="24F9D818" w:rsidR="007426AB" w:rsidRDefault="007426AB">
          <w:pPr>
            <w:pStyle w:val="Sommario2"/>
            <w:tabs>
              <w:tab w:val="right" w:leader="dot" w:pos="8296"/>
            </w:tabs>
            <w:rPr>
              <w:ins w:id="17" w:author="angelo parrinello" w:date="2020-09-07T16:15:00Z"/>
              <w:noProof/>
              <w:color w:val="auto"/>
              <w:lang w:eastAsia="it-IT"/>
            </w:rPr>
          </w:pPr>
          <w:ins w:id="18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"_Toc50387780"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SCHEMA SCHELETRO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angelo parrinello" w:date="2020-09-07T16:15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9E42005" w14:textId="2EBAF281" w:rsidR="007426AB" w:rsidRDefault="007426AB">
          <w:pPr>
            <w:pStyle w:val="Sommario2"/>
            <w:tabs>
              <w:tab w:val="right" w:leader="dot" w:pos="8296"/>
            </w:tabs>
            <w:rPr>
              <w:ins w:id="20" w:author="angelo parrinello" w:date="2020-09-07T16:15:00Z"/>
              <w:noProof/>
              <w:color w:val="auto"/>
              <w:lang w:eastAsia="it-IT"/>
            </w:rPr>
          </w:pPr>
          <w:ins w:id="21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"_Toc50387781"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SCHEMA FINALE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" w:author="angelo parrinello" w:date="2020-09-07T16:15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1FAD3935" w14:textId="2C4993AE" w:rsidR="007426AB" w:rsidRDefault="007426AB">
          <w:pPr>
            <w:pStyle w:val="Sommario1"/>
            <w:tabs>
              <w:tab w:val="right" w:leader="dot" w:pos="8296"/>
            </w:tabs>
            <w:rPr>
              <w:ins w:id="23" w:author="angelo parrinello" w:date="2020-09-07T16:15:00Z"/>
              <w:noProof/>
              <w:color w:val="auto"/>
              <w:lang w:eastAsia="it-IT"/>
            </w:rPr>
          </w:pPr>
          <w:ins w:id="24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"_Toc50387782"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Progettazione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" w:author="angelo parrinello" w:date="2020-09-07T16:15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378747A" w14:textId="3F07CF71" w:rsidR="007426AB" w:rsidRDefault="007426AB">
          <w:pPr>
            <w:pStyle w:val="Sommario2"/>
            <w:tabs>
              <w:tab w:val="right" w:leader="dot" w:pos="8296"/>
            </w:tabs>
            <w:rPr>
              <w:ins w:id="26" w:author="angelo parrinello" w:date="2020-09-07T16:15:00Z"/>
              <w:noProof/>
              <w:color w:val="auto"/>
              <w:lang w:eastAsia="it-IT"/>
            </w:rPr>
          </w:pPr>
          <w:ins w:id="27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"_Toc50387783"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Stima del volume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" w:author="angelo parrinello" w:date="2020-09-07T16:15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4F195E6F" w14:textId="0C9B057D" w:rsidR="007426AB" w:rsidRDefault="007426AB">
          <w:pPr>
            <w:pStyle w:val="Sommario2"/>
            <w:tabs>
              <w:tab w:val="right" w:leader="dot" w:pos="8296"/>
            </w:tabs>
            <w:rPr>
              <w:ins w:id="29" w:author="angelo parrinello" w:date="2020-09-07T16:15:00Z"/>
              <w:noProof/>
              <w:color w:val="auto"/>
              <w:lang w:eastAsia="it-IT"/>
            </w:rPr>
          </w:pPr>
          <w:ins w:id="30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"_Toc50387784"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Descrizione delle operazioni principali e stima della loro frequenza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angelo parrinello" w:date="2020-09-07T16:15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1B48BAAB" w14:textId="50EA9C27" w:rsidR="007426AB" w:rsidRDefault="007426AB">
          <w:pPr>
            <w:pStyle w:val="Sommario2"/>
            <w:tabs>
              <w:tab w:val="right" w:leader="dot" w:pos="8296"/>
            </w:tabs>
            <w:rPr>
              <w:ins w:id="32" w:author="angelo parrinello" w:date="2020-09-07T16:15:00Z"/>
              <w:noProof/>
              <w:color w:val="auto"/>
              <w:lang w:eastAsia="it-IT"/>
            </w:rPr>
          </w:pPr>
          <w:ins w:id="33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"_Toc50387785"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SCHEMI DI NAVIGAZIONE E TABELLE DEGLI ACCESSI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" w:author="angelo parrinello" w:date="2020-09-07T16:15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02DECA4" w14:textId="48656AE9" w:rsidR="007426AB" w:rsidRDefault="007426AB">
          <w:pPr>
            <w:pStyle w:val="Sommario3"/>
            <w:tabs>
              <w:tab w:val="right" w:leader="dot" w:pos="8296"/>
            </w:tabs>
            <w:rPr>
              <w:ins w:id="35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36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"_Toc50387786"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OP 1 – Assumere un dipendente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" w:author="angelo parrinello" w:date="2020-09-07T16:15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0CDC241A" w14:textId="5AF61B10" w:rsidR="007426AB" w:rsidRDefault="007426AB">
          <w:pPr>
            <w:pStyle w:val="Sommario3"/>
            <w:tabs>
              <w:tab w:val="right" w:leader="dot" w:pos="8296"/>
            </w:tabs>
            <w:rPr>
              <w:ins w:id="38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39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"_Toc50387787"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2 – Licenziare un dipendente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" w:author="angelo parrinello" w:date="2020-09-07T16:15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7461A8B9" w14:textId="1AB2730A" w:rsidR="007426AB" w:rsidRDefault="007426AB">
          <w:pPr>
            <w:pStyle w:val="Sommario3"/>
            <w:tabs>
              <w:tab w:val="right" w:leader="dot" w:pos="8296"/>
            </w:tabs>
            <w:rPr>
              <w:ins w:id="41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42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"_Toc50387788"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3 – Registrare nuovi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angelo parrinello" w:date="2020-09-07T16:15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6192B2A6" w14:textId="0308190F" w:rsidR="007426AB" w:rsidRDefault="007426AB">
          <w:pPr>
            <w:pStyle w:val="Sommario3"/>
            <w:tabs>
              <w:tab w:val="right" w:leader="dot" w:pos="8296"/>
            </w:tabs>
            <w:rPr>
              <w:ins w:id="44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45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"_Toc50387789"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4 – Aggiungere una prenotazione istantanea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6" w:author="angelo parrinello" w:date="2020-09-07T16:15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3DC6471" w14:textId="54749CBF" w:rsidR="007426AB" w:rsidRDefault="007426AB">
          <w:pPr>
            <w:pStyle w:val="Sommario3"/>
            <w:tabs>
              <w:tab w:val="right" w:leader="dot" w:pos="8296"/>
            </w:tabs>
            <w:rPr>
              <w:ins w:id="47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48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"_Toc50387790"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5 – Aggiungere una prenotazione telefonica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9" w:author="angelo parrinello" w:date="2020-09-07T16:15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49063099" w14:textId="33A40A49" w:rsidR="007426AB" w:rsidRDefault="007426AB">
          <w:pPr>
            <w:pStyle w:val="Sommario3"/>
            <w:tabs>
              <w:tab w:val="right" w:leader="dot" w:pos="8296"/>
            </w:tabs>
            <w:rPr>
              <w:ins w:id="50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51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"_Toc50387791"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6 – Eliminare una prenotazione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2" w:author="angelo parrinello" w:date="2020-09-07T16:15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0D83267E" w14:textId="2FB38BC0" w:rsidR="007426AB" w:rsidRDefault="007426AB">
          <w:pPr>
            <w:pStyle w:val="Sommario3"/>
            <w:tabs>
              <w:tab w:val="right" w:leader="dot" w:pos="8296"/>
            </w:tabs>
            <w:rPr>
              <w:ins w:id="53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54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"_Toc50387792"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7 – Programmare un nuovo turno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5" w:author="angelo parrinello" w:date="2020-09-07T16:15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7B685921" w14:textId="4F7D9F89" w:rsidR="007426AB" w:rsidRDefault="007426AB">
          <w:pPr>
            <w:pStyle w:val="Sommario3"/>
            <w:tabs>
              <w:tab w:val="right" w:leader="dot" w:pos="8296"/>
            </w:tabs>
            <w:rPr>
              <w:ins w:id="56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57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"_Toc50387793"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8 – Trovare il cameriere più gradito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angelo parrinello" w:date="2020-09-07T16:15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6D305161" w14:textId="38E887F6" w:rsidR="007426AB" w:rsidRDefault="007426AB">
          <w:pPr>
            <w:pStyle w:val="Sommario3"/>
            <w:tabs>
              <w:tab w:val="right" w:leader="dot" w:pos="8296"/>
            </w:tabs>
            <w:rPr>
              <w:ins w:id="59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60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"_Toc50387794"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9 – Trovare i ricavi del mese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1" w:author="angelo parrinello" w:date="2020-09-07T16:15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71AEE2F5" w14:textId="0778A423" w:rsidR="007426AB" w:rsidRDefault="007426AB">
          <w:pPr>
            <w:pStyle w:val="Sommario2"/>
            <w:tabs>
              <w:tab w:val="right" w:leader="dot" w:pos="8296"/>
            </w:tabs>
            <w:rPr>
              <w:ins w:id="62" w:author="angelo parrinello" w:date="2020-09-07T16:15:00Z"/>
              <w:noProof/>
              <w:color w:val="auto"/>
              <w:lang w:eastAsia="it-IT"/>
            </w:rPr>
          </w:pPr>
          <w:ins w:id="63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"_Toc50387795"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Raffinamento dello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4" w:author="angelo parrinello" w:date="2020-09-07T16:15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D45C06C" w14:textId="0A2E7250" w:rsidR="007426AB" w:rsidRDefault="007426AB">
          <w:pPr>
            <w:pStyle w:val="Sommario3"/>
            <w:tabs>
              <w:tab w:val="right" w:leader="dot" w:pos="8296"/>
            </w:tabs>
            <w:rPr>
              <w:ins w:id="65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66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"_Toc50387796"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Eliminazione delle gerarchie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angelo parrinello" w:date="2020-09-07T16:15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7F3CCF8" w14:textId="4FAC2EE6" w:rsidR="007426AB" w:rsidRDefault="007426AB">
          <w:pPr>
            <w:pStyle w:val="Sommario2"/>
            <w:tabs>
              <w:tab w:val="right" w:leader="dot" w:pos="8296"/>
            </w:tabs>
            <w:rPr>
              <w:ins w:id="68" w:author="angelo parrinello" w:date="2020-09-07T16:15:00Z"/>
              <w:noProof/>
              <w:color w:val="auto"/>
              <w:lang w:eastAsia="it-IT"/>
            </w:rPr>
          </w:pPr>
          <w:ins w:id="69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"_Toc50387797"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Scelta delle chiavi primarie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angelo parrinello" w:date="2020-09-07T16:15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3F0B28DA" w14:textId="0502338E" w:rsidR="007426AB" w:rsidRDefault="007426AB">
          <w:pPr>
            <w:pStyle w:val="Sommario2"/>
            <w:tabs>
              <w:tab w:val="right" w:leader="dot" w:pos="8296"/>
            </w:tabs>
            <w:rPr>
              <w:ins w:id="71" w:author="angelo parrinello" w:date="2020-09-07T16:15:00Z"/>
              <w:noProof/>
              <w:color w:val="auto"/>
              <w:lang w:eastAsia="it-IT"/>
            </w:rPr>
          </w:pPr>
          <w:ins w:id="72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"_Toc50387798"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ELIMINAZIONE DEGLI IDENTIFICATORI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3" w:author="angelo parrinello" w:date="2020-09-07T16:15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2A2AF61C" w14:textId="7C99A8B5" w:rsidR="007426AB" w:rsidRDefault="007426AB">
          <w:pPr>
            <w:pStyle w:val="Sommario2"/>
            <w:tabs>
              <w:tab w:val="right" w:leader="dot" w:pos="8296"/>
            </w:tabs>
            <w:rPr>
              <w:ins w:id="74" w:author="angelo parrinello" w:date="2020-09-07T16:15:00Z"/>
              <w:noProof/>
              <w:color w:val="auto"/>
              <w:lang w:eastAsia="it-IT"/>
            </w:rPr>
          </w:pPr>
          <w:ins w:id="75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"_Toc50387799"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ANALISI DELLE RIDONDANZE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_Toc50387799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6" w:author="angelo parrinello" w:date="2020-09-07T16:15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4D304B84" w14:textId="523E5AB2" w:rsidR="007426AB" w:rsidRDefault="007426AB">
          <w:pPr>
            <w:pStyle w:val="Sommario3"/>
            <w:tabs>
              <w:tab w:val="right" w:leader="dot" w:pos="8296"/>
            </w:tabs>
            <w:rPr>
              <w:ins w:id="77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78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"_Toc50387800"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9 – Trovare i ricavi del mese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9" w:author="angelo parrinello" w:date="2020-09-07T16:15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0CDDB66" w14:textId="116EE21A" w:rsidR="007426AB" w:rsidRDefault="007426AB">
          <w:pPr>
            <w:pStyle w:val="Sommario2"/>
            <w:tabs>
              <w:tab w:val="right" w:leader="dot" w:pos="8296"/>
            </w:tabs>
            <w:rPr>
              <w:ins w:id="80" w:author="angelo parrinello" w:date="2020-09-07T16:15:00Z"/>
              <w:noProof/>
              <w:color w:val="auto"/>
              <w:lang w:eastAsia="it-IT"/>
            </w:rPr>
          </w:pPr>
          <w:ins w:id="81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"_Toc50387801"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Traduzione di entità e associazioni in relazioni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angelo parrinello" w:date="2020-09-07T16:15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0466A6BC" w14:textId="333403DD" w:rsidR="007426AB" w:rsidRDefault="007426AB">
          <w:pPr>
            <w:pStyle w:val="Sommario2"/>
            <w:tabs>
              <w:tab w:val="right" w:leader="dot" w:pos="8296"/>
            </w:tabs>
            <w:rPr>
              <w:ins w:id="83" w:author="angelo parrinello" w:date="2020-09-07T16:15:00Z"/>
              <w:noProof/>
              <w:color w:val="auto"/>
              <w:lang w:eastAsia="it-IT"/>
            </w:rPr>
          </w:pPr>
          <w:ins w:id="84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"_Toc50387802"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Schema relazione finale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5" w:author="angelo parrinello" w:date="2020-09-07T16:15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71172321" w14:textId="7BF2C914" w:rsidR="007426AB" w:rsidRDefault="007426AB">
          <w:pPr>
            <w:pStyle w:val="Sommario2"/>
            <w:tabs>
              <w:tab w:val="right" w:leader="dot" w:pos="8296"/>
            </w:tabs>
            <w:rPr>
              <w:ins w:id="86" w:author="angelo parrinello" w:date="2020-09-07T16:15:00Z"/>
              <w:noProof/>
              <w:color w:val="auto"/>
              <w:lang w:eastAsia="it-IT"/>
            </w:rPr>
          </w:pPr>
          <w:ins w:id="87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"_Toc50387803"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TRADUZIONI DELLE OPERAZIONI IN QUERY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8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1FABA8F8" w14:textId="365D30B3" w:rsidR="007426AB" w:rsidRDefault="007426AB">
          <w:pPr>
            <w:pStyle w:val="Sommario3"/>
            <w:tabs>
              <w:tab w:val="right" w:leader="dot" w:pos="8296"/>
            </w:tabs>
            <w:rPr>
              <w:ins w:id="89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90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"_Toc50387804"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OP 1 – Assumere un dipendente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1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177DEEDD" w14:textId="50154A5E" w:rsidR="007426AB" w:rsidRDefault="007426AB">
          <w:pPr>
            <w:pStyle w:val="Sommario3"/>
            <w:tabs>
              <w:tab w:val="right" w:leader="dot" w:pos="8296"/>
            </w:tabs>
            <w:rPr>
              <w:ins w:id="92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93" w:author="angelo parrinello" w:date="2020-09-07T16:15:00Z">
            <w:r w:rsidRPr="00A959C0">
              <w:rPr>
                <w:rStyle w:val="Collegamentoipertestuale"/>
                <w:noProof/>
              </w:rPr>
              <w:lastRenderedPageBreak/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"_Toc50387805"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2 – Licenziare un dipendente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54153AC" w14:textId="7041D2C7" w:rsidR="007426AB" w:rsidRDefault="007426AB">
          <w:pPr>
            <w:pStyle w:val="Sommario3"/>
            <w:tabs>
              <w:tab w:val="right" w:leader="dot" w:pos="8296"/>
            </w:tabs>
            <w:rPr>
              <w:ins w:id="95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96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"_Toc50387806"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3 – Registrare nuovi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7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4633E0F3" w14:textId="6AA8788D" w:rsidR="007426AB" w:rsidRDefault="007426AB">
          <w:pPr>
            <w:pStyle w:val="Sommario3"/>
            <w:tabs>
              <w:tab w:val="right" w:leader="dot" w:pos="8296"/>
            </w:tabs>
            <w:rPr>
              <w:ins w:id="98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99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"_Toc50387807"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4 – Aggiungere una prenotazione istantanea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0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4F49A098" w14:textId="458EF521" w:rsidR="007426AB" w:rsidRDefault="007426AB">
          <w:pPr>
            <w:pStyle w:val="Sommario3"/>
            <w:tabs>
              <w:tab w:val="right" w:leader="dot" w:pos="8296"/>
            </w:tabs>
            <w:rPr>
              <w:ins w:id="101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ins w:id="102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"_Toc50387808"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  <w:lang w:bidi="it-IT"/>
              </w:rPr>
              <w:t>OP 5 – Aggiungere una prenotazione telefonica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3" w:author="angelo parrinello" w:date="2020-09-07T16:15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56A2CAA6" w14:textId="749041B3" w:rsidR="007426AB" w:rsidRDefault="007426AB">
          <w:pPr>
            <w:pStyle w:val="Sommario1"/>
            <w:tabs>
              <w:tab w:val="right" w:leader="dot" w:pos="8296"/>
            </w:tabs>
            <w:rPr>
              <w:ins w:id="104" w:author="angelo parrinello" w:date="2020-09-07T16:15:00Z"/>
              <w:noProof/>
              <w:color w:val="auto"/>
              <w:lang w:eastAsia="it-IT"/>
            </w:rPr>
          </w:pPr>
          <w:ins w:id="105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"_Toc50387809"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Progettazione dell’applicazione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_Toc50387809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angelo parrinello" w:date="2020-09-07T16:15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3E451D91" w14:textId="0E7F59DE" w:rsidR="007426AB" w:rsidRDefault="007426AB">
          <w:pPr>
            <w:pStyle w:val="Sommario2"/>
            <w:tabs>
              <w:tab w:val="right" w:leader="dot" w:pos="8296"/>
            </w:tabs>
            <w:rPr>
              <w:ins w:id="107" w:author="angelo parrinello" w:date="2020-09-07T16:15:00Z"/>
              <w:noProof/>
              <w:color w:val="auto"/>
              <w:lang w:eastAsia="it-IT"/>
            </w:rPr>
          </w:pPr>
          <w:ins w:id="108" w:author="angelo parrinello" w:date="2020-09-07T16:15:00Z">
            <w:r w:rsidRPr="00A959C0">
              <w:rPr>
                <w:rStyle w:val="Collegamentoipertestuale"/>
                <w:noProof/>
              </w:rPr>
              <w:fldChar w:fldCharType="begin"/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>
              <w:rPr>
                <w:noProof/>
              </w:rPr>
              <w:instrText>HYPERLINK \l "_Toc50387810"</w:instrText>
            </w:r>
            <w:r w:rsidRPr="00A959C0">
              <w:rPr>
                <w:rStyle w:val="Collegamentoipertestuale"/>
                <w:noProof/>
              </w:rPr>
              <w:instrText xml:space="preserve"> </w:instrText>
            </w:r>
            <w:r w:rsidRPr="00A959C0">
              <w:rPr>
                <w:rStyle w:val="Collegamentoipertestuale"/>
                <w:noProof/>
              </w:rPr>
            </w:r>
            <w:r w:rsidRPr="00A959C0">
              <w:rPr>
                <w:rStyle w:val="Collegamentoipertestuale"/>
                <w:noProof/>
              </w:rPr>
              <w:fldChar w:fldCharType="separate"/>
            </w:r>
            <w:r w:rsidRPr="00A959C0">
              <w:rPr>
                <w:rStyle w:val="Collegamentoipertestuale"/>
                <w:noProof/>
              </w:rPr>
              <w:t>Descrizione dell’architettura dell’applicazione realizzata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_Toc50387810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9" w:author="angelo parrinello" w:date="2020-09-07T16:15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A959C0">
              <w:rPr>
                <w:rStyle w:val="Collegamentoipertestuale"/>
                <w:noProof/>
              </w:rPr>
              <w:fldChar w:fldCharType="end"/>
            </w:r>
          </w:ins>
        </w:p>
        <w:p w14:paraId="2A2CA5E7" w14:textId="1BB99120" w:rsidR="00CB3F49" w:rsidDel="007426AB" w:rsidRDefault="00577F15">
          <w:pPr>
            <w:pStyle w:val="Sommario1"/>
            <w:tabs>
              <w:tab w:val="right" w:leader="dot" w:pos="8296"/>
            </w:tabs>
            <w:rPr>
              <w:del w:id="110" w:author="angelo parrinello" w:date="2020-09-07T16:15:00Z"/>
              <w:noProof/>
              <w:color w:val="auto"/>
              <w:lang w:eastAsia="it-IT"/>
            </w:rPr>
          </w:pPr>
          <w:del w:id="11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"_Toc50046625" </w:delInstrText>
            </w:r>
            <w:r w:rsidDel="007426AB">
              <w:rPr>
                <w:noProof/>
              </w:rPr>
              <w:fldChar w:fldCharType="separate"/>
            </w:r>
          </w:del>
          <w:ins w:id="11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13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Analisi dei requisiti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_Toc50046625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0DE554AE" w14:textId="00FF4557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14" w:author="angelo parrinello" w:date="2020-09-07T16:15:00Z"/>
              <w:noProof/>
              <w:color w:val="auto"/>
              <w:lang w:eastAsia="it-IT"/>
            </w:rPr>
          </w:pPr>
          <w:del w:id="11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"_Toc50046626" </w:delInstrText>
            </w:r>
            <w:r w:rsidDel="007426AB">
              <w:rPr>
                <w:noProof/>
              </w:rPr>
              <w:fldChar w:fldCharType="separate"/>
            </w:r>
          </w:del>
          <w:ins w:id="11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17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Intervista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_Toc50046626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31EE4ECF" w14:textId="7E9C4FE3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18" w:author="angelo parrinello" w:date="2020-09-07T16:15:00Z"/>
              <w:noProof/>
              <w:color w:val="auto"/>
              <w:lang w:eastAsia="it-IT"/>
            </w:rPr>
          </w:pPr>
          <w:del w:id="11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"_Toc50046627" </w:delInstrText>
            </w:r>
            <w:r w:rsidDel="007426AB">
              <w:rPr>
                <w:noProof/>
              </w:rPr>
              <w:fldChar w:fldCharType="separate"/>
            </w:r>
          </w:del>
          <w:ins w:id="12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2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ESTRAZIONE DEI CONCETTI PRINCIPALI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_Toc50046627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1E522C80" w14:textId="32A13252" w:rsidR="00CB3F49" w:rsidDel="007426AB" w:rsidRDefault="00577F15">
          <w:pPr>
            <w:pStyle w:val="Sommario1"/>
            <w:tabs>
              <w:tab w:val="right" w:leader="dot" w:pos="8296"/>
            </w:tabs>
            <w:rPr>
              <w:del w:id="122" w:author="angelo parrinello" w:date="2020-09-07T16:15:00Z"/>
              <w:noProof/>
              <w:color w:val="auto"/>
              <w:lang w:eastAsia="it-IT"/>
            </w:rPr>
          </w:pPr>
          <w:del w:id="12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"_Toc50046628" </w:delInstrText>
            </w:r>
            <w:r w:rsidDel="007426AB">
              <w:rPr>
                <w:noProof/>
              </w:rPr>
              <w:fldChar w:fldCharType="separate"/>
            </w:r>
          </w:del>
          <w:ins w:id="12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25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Progettazione concettuale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_Toc50046628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5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181E10C" w14:textId="3B7AB31F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26" w:author="angelo parrinello" w:date="2020-09-07T16:15:00Z"/>
              <w:noProof/>
              <w:color w:val="auto"/>
              <w:lang w:eastAsia="it-IT"/>
            </w:rPr>
          </w:pPr>
          <w:del w:id="12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"_Toc50046629" </w:delInstrText>
            </w:r>
            <w:r w:rsidDel="007426AB">
              <w:rPr>
                <w:noProof/>
              </w:rPr>
              <w:fldChar w:fldCharType="separate"/>
            </w:r>
          </w:del>
          <w:ins w:id="12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2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SCHEMA SCHELETRO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_Toc50046629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5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7EA36C30" w14:textId="60D198F5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30" w:author="angelo parrinello" w:date="2020-09-07T16:15:00Z"/>
              <w:noProof/>
              <w:color w:val="auto"/>
              <w:lang w:eastAsia="it-IT"/>
            </w:rPr>
          </w:pPr>
          <w:del w:id="13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"_Toc50046630" </w:delInstrText>
            </w:r>
            <w:r w:rsidDel="007426AB">
              <w:rPr>
                <w:noProof/>
              </w:rPr>
              <w:fldChar w:fldCharType="separate"/>
            </w:r>
          </w:del>
          <w:ins w:id="13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33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SCHEMA FINALE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_Toc50046630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10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E7A5DAE" w14:textId="06759D2C" w:rsidR="00CB3F49" w:rsidDel="007426AB" w:rsidRDefault="00577F15">
          <w:pPr>
            <w:pStyle w:val="Sommario1"/>
            <w:tabs>
              <w:tab w:val="right" w:leader="dot" w:pos="8296"/>
            </w:tabs>
            <w:rPr>
              <w:del w:id="134" w:author="angelo parrinello" w:date="2020-09-07T16:15:00Z"/>
              <w:noProof/>
              <w:color w:val="auto"/>
              <w:lang w:eastAsia="it-IT"/>
            </w:rPr>
          </w:pPr>
          <w:del w:id="13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"_Toc50046631" </w:delInstrText>
            </w:r>
            <w:r w:rsidDel="007426AB">
              <w:rPr>
                <w:noProof/>
              </w:rPr>
              <w:fldChar w:fldCharType="separate"/>
            </w:r>
          </w:del>
          <w:ins w:id="13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37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Progettazione logica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_Toc50046631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1768B9F3" w14:textId="5889C447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38" w:author="angelo parrinello" w:date="2020-09-07T16:15:00Z"/>
              <w:noProof/>
              <w:color w:val="auto"/>
              <w:lang w:eastAsia="it-IT"/>
            </w:rPr>
          </w:pPr>
          <w:del w:id="13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"_Toc50046632" </w:delInstrText>
            </w:r>
            <w:r w:rsidDel="007426AB">
              <w:rPr>
                <w:noProof/>
              </w:rPr>
              <w:fldChar w:fldCharType="separate"/>
            </w:r>
          </w:del>
          <w:ins w:id="14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4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Stima del volume dati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_Toc50046632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27B25BAC" w14:textId="698CB24F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42" w:author="angelo parrinello" w:date="2020-09-07T16:15:00Z"/>
              <w:noProof/>
              <w:color w:val="auto"/>
              <w:lang w:eastAsia="it-IT"/>
            </w:rPr>
          </w:pPr>
          <w:del w:id="14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"_Toc50046633" </w:delInstrText>
            </w:r>
            <w:r w:rsidDel="007426AB">
              <w:rPr>
                <w:noProof/>
              </w:rPr>
              <w:fldChar w:fldCharType="separate"/>
            </w:r>
          </w:del>
          <w:ins w:id="14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45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Descrizione delle operazioni principali e stima della loro frequenza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_Toc50046633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12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00739866" w14:textId="2CB05410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46" w:author="angelo parrinello" w:date="2020-09-07T16:15:00Z"/>
              <w:noProof/>
              <w:color w:val="auto"/>
              <w:lang w:eastAsia="it-IT"/>
            </w:rPr>
          </w:pPr>
          <w:del w:id="14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"_Toc50046634" </w:delInstrText>
            </w:r>
            <w:r w:rsidDel="007426AB">
              <w:rPr>
                <w:noProof/>
              </w:rPr>
              <w:fldChar w:fldCharType="separate"/>
            </w:r>
          </w:del>
          <w:ins w:id="14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4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SCHEMI DI NAVIGAZIONE E TABELLE DEGLI ACCESSI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_Toc50046634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12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6DAA3C65" w14:textId="1F5DDEEF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50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5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"_Toc50046635" </w:delInstrText>
            </w:r>
            <w:r w:rsidDel="007426AB">
              <w:rPr>
                <w:noProof/>
              </w:rPr>
              <w:fldChar w:fldCharType="separate"/>
            </w:r>
          </w:del>
          <w:ins w:id="15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53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OP 1 – Assumere un dipendente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_Toc50046635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12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36DBE980" w14:textId="41E63B3E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54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5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"_Toc50046636" </w:delInstrText>
            </w:r>
            <w:r w:rsidDel="007426AB">
              <w:rPr>
                <w:noProof/>
              </w:rPr>
              <w:fldChar w:fldCharType="separate"/>
            </w:r>
          </w:del>
          <w:ins w:id="15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57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2 – Licenziare un dipendente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_Toc50046636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2D99ADCA" w14:textId="7A328D09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58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5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"_Toc50046637" </w:delInstrText>
            </w:r>
            <w:r w:rsidDel="007426AB">
              <w:rPr>
                <w:noProof/>
              </w:rPr>
              <w:fldChar w:fldCharType="separate"/>
            </w:r>
          </w:del>
          <w:ins w:id="16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6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3 – Registrare nuovi ordini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_Toc50046637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7BACF37F" w14:textId="08912F7B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62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6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"_Toc50046638" </w:delInstrText>
            </w:r>
            <w:r w:rsidDel="007426AB">
              <w:rPr>
                <w:noProof/>
              </w:rPr>
              <w:fldChar w:fldCharType="separate"/>
            </w:r>
          </w:del>
          <w:ins w:id="16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65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4 – Aggiungere una prenotazione istantanea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_Toc50046638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35065C87" w14:textId="11278E8A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66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6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"_Toc50046639" </w:delInstrText>
            </w:r>
            <w:r w:rsidDel="007426AB">
              <w:rPr>
                <w:noProof/>
              </w:rPr>
              <w:fldChar w:fldCharType="separate"/>
            </w:r>
          </w:del>
          <w:ins w:id="16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6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5 – Aggiungere una prenotazione telefonica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_Toc50046639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13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0187797" w14:textId="08AE8BED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70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7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"_Toc50046640" </w:delInstrText>
            </w:r>
            <w:r w:rsidDel="007426AB">
              <w:rPr>
                <w:noProof/>
              </w:rPr>
              <w:fldChar w:fldCharType="separate"/>
            </w:r>
          </w:del>
          <w:ins w:id="17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73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6 – Eliminare una prenotazione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_Toc50046640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5B0BFCF" w14:textId="055E63E2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74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7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"_Toc50046641" </w:delInstrText>
            </w:r>
            <w:r w:rsidDel="007426AB">
              <w:rPr>
                <w:noProof/>
              </w:rPr>
              <w:fldChar w:fldCharType="separate"/>
            </w:r>
          </w:del>
          <w:ins w:id="17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77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7 – Programmare un nuovo turno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_Toc50046641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78BB4DE0" w14:textId="259BA066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78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7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"_Toc50046642" </w:delInstrText>
            </w:r>
            <w:r w:rsidDel="007426AB">
              <w:rPr>
                <w:noProof/>
              </w:rPr>
              <w:fldChar w:fldCharType="separate"/>
            </w:r>
          </w:del>
          <w:ins w:id="18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8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8 – Trovare il cameriere più gradito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_Toc50046642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44A776DF" w14:textId="6C290F5B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82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8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"_Toc50046643" </w:delInstrText>
            </w:r>
            <w:r w:rsidDel="007426AB">
              <w:rPr>
                <w:noProof/>
              </w:rPr>
              <w:fldChar w:fldCharType="separate"/>
            </w:r>
          </w:del>
          <w:ins w:id="18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85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9 – Trovare i ricavi del mese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_Toc50046643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67882373" w14:textId="5188A53A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86" w:author="angelo parrinello" w:date="2020-09-07T16:15:00Z"/>
              <w:noProof/>
              <w:color w:val="auto"/>
              <w:lang w:eastAsia="it-IT"/>
            </w:rPr>
          </w:pPr>
          <w:del w:id="18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"_Toc50046644" </w:delInstrText>
            </w:r>
            <w:r w:rsidDel="007426AB">
              <w:rPr>
                <w:noProof/>
              </w:rPr>
              <w:fldChar w:fldCharType="separate"/>
            </w:r>
          </w:del>
          <w:ins w:id="18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8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Raffinamento dello schema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_Toc50046644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16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6CC4D5D5" w14:textId="2651630B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190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19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"_Toc50046645" </w:delInstrText>
            </w:r>
            <w:r w:rsidDel="007426AB">
              <w:rPr>
                <w:noProof/>
              </w:rPr>
              <w:fldChar w:fldCharType="separate"/>
            </w:r>
          </w:del>
          <w:ins w:id="19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93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Eliminazione delle gerarchie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_Toc50046645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16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64C2B2A" w14:textId="1A2FD322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94" w:author="angelo parrinello" w:date="2020-09-07T16:15:00Z"/>
              <w:noProof/>
              <w:color w:val="auto"/>
              <w:lang w:eastAsia="it-IT"/>
            </w:rPr>
          </w:pPr>
          <w:del w:id="19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"_Toc50046646" </w:delInstrText>
            </w:r>
            <w:r w:rsidDel="007426AB">
              <w:rPr>
                <w:noProof/>
              </w:rPr>
              <w:fldChar w:fldCharType="separate"/>
            </w:r>
          </w:del>
          <w:ins w:id="19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197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Scelta delle chiavi primarie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_Toc50046646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17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4320BB8E" w14:textId="63187E28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198" w:author="angelo parrinello" w:date="2020-09-07T16:15:00Z"/>
              <w:noProof/>
              <w:color w:val="auto"/>
              <w:lang w:eastAsia="it-IT"/>
            </w:rPr>
          </w:pPr>
          <w:del w:id="19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"_Toc50046647" </w:delInstrText>
            </w:r>
            <w:r w:rsidDel="007426AB">
              <w:rPr>
                <w:noProof/>
              </w:rPr>
              <w:fldChar w:fldCharType="separate"/>
            </w:r>
          </w:del>
          <w:ins w:id="20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01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ELIMINAZIONE DEGLI IDENTIFICATORI ESTERNI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_Toc50046647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17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9C8137F" w14:textId="2407BFE2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202" w:author="angelo parrinello" w:date="2020-09-07T16:15:00Z"/>
              <w:noProof/>
              <w:color w:val="auto"/>
              <w:lang w:eastAsia="it-IT"/>
            </w:rPr>
          </w:pPr>
          <w:del w:id="20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"_Toc50046648" </w:delInstrText>
            </w:r>
            <w:r w:rsidDel="007426AB">
              <w:rPr>
                <w:noProof/>
              </w:rPr>
              <w:fldChar w:fldCharType="separate"/>
            </w:r>
          </w:del>
          <w:ins w:id="20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05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ANALISI DELLE RIDONDANZE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_Toc50046648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17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6BA0D1F7" w14:textId="6860BB4A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06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0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"_Toc50046649" </w:delInstrText>
            </w:r>
            <w:r w:rsidDel="007426AB">
              <w:rPr>
                <w:noProof/>
              </w:rPr>
              <w:fldChar w:fldCharType="separate"/>
            </w:r>
          </w:del>
          <w:ins w:id="20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0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9 – Trovare i ricavi del mese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_Toc50046649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17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13A3E0FA" w14:textId="64C15F43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210" w:author="angelo parrinello" w:date="2020-09-07T16:15:00Z"/>
              <w:noProof/>
              <w:color w:val="auto"/>
              <w:lang w:eastAsia="it-IT"/>
            </w:rPr>
          </w:pPr>
          <w:del w:id="21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"_Toc50046650" </w:delInstrText>
            </w:r>
            <w:r w:rsidDel="007426AB">
              <w:rPr>
                <w:noProof/>
              </w:rPr>
              <w:fldChar w:fldCharType="separate"/>
            </w:r>
          </w:del>
          <w:ins w:id="21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13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Traduzione di entità e associazioni in relazioni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_Toc50046650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18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10FA8E32" w14:textId="1D158921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214" w:author="angelo parrinello" w:date="2020-09-07T16:15:00Z"/>
              <w:noProof/>
              <w:color w:val="auto"/>
              <w:lang w:eastAsia="it-IT"/>
            </w:rPr>
          </w:pPr>
          <w:del w:id="21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"_Toc50046651" </w:delInstrText>
            </w:r>
            <w:r w:rsidDel="007426AB">
              <w:rPr>
                <w:noProof/>
              </w:rPr>
              <w:fldChar w:fldCharType="separate"/>
            </w:r>
          </w:del>
          <w:ins w:id="21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17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Schema relazione finale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_Toc50046651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20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772DD08E" w14:textId="039177B5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218" w:author="angelo parrinello" w:date="2020-09-07T16:15:00Z"/>
              <w:noProof/>
              <w:color w:val="auto"/>
              <w:lang w:eastAsia="it-IT"/>
            </w:rPr>
          </w:pPr>
          <w:del w:id="21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"_Toc50046652" </w:delInstrText>
            </w:r>
            <w:r w:rsidDel="007426AB">
              <w:rPr>
                <w:noProof/>
              </w:rPr>
              <w:fldChar w:fldCharType="separate"/>
            </w:r>
          </w:del>
          <w:ins w:id="22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2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TRADUZIONI DELLE OPERAZIONI IN QUERY SQL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_Toc50046652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33A6C0DC" w14:textId="5B38F2E4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22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2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"_Toc50046653" </w:delInstrText>
            </w:r>
            <w:r w:rsidDel="007426AB">
              <w:rPr>
                <w:noProof/>
              </w:rPr>
              <w:fldChar w:fldCharType="separate"/>
            </w:r>
          </w:del>
          <w:ins w:id="22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25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OP 1 – Assumere un dipendente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_Toc50046653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1F4199B5" w14:textId="30A58B9A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26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2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"_Toc50046654" </w:delInstrText>
            </w:r>
            <w:r w:rsidDel="007426AB">
              <w:rPr>
                <w:noProof/>
              </w:rPr>
              <w:fldChar w:fldCharType="separate"/>
            </w:r>
          </w:del>
          <w:ins w:id="22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29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2 – Licenziare un dipendente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_Toc50046654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32B269CE" w14:textId="6886C924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30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31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"_Toc50046655" </w:delInstrText>
            </w:r>
            <w:r w:rsidDel="007426AB">
              <w:rPr>
                <w:noProof/>
              </w:rPr>
              <w:fldChar w:fldCharType="separate"/>
            </w:r>
          </w:del>
          <w:ins w:id="232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33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3 – Registrare nuovi ordini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_Toc50046655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0191CE65" w14:textId="34CF76EB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34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35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"_Toc50046656" </w:delInstrText>
            </w:r>
            <w:r w:rsidDel="007426AB">
              <w:rPr>
                <w:noProof/>
              </w:rPr>
              <w:fldChar w:fldCharType="separate"/>
            </w:r>
          </w:del>
          <w:ins w:id="236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37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4 – Aggiungere una prenotazione istantanea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_Toc50046656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1A7A1E7" w14:textId="4815C7AB" w:rsidR="00CB3F49" w:rsidDel="007426AB" w:rsidRDefault="00577F15">
          <w:pPr>
            <w:pStyle w:val="Sommario3"/>
            <w:tabs>
              <w:tab w:val="right" w:leader="dot" w:pos="8296"/>
            </w:tabs>
            <w:rPr>
              <w:del w:id="238" w:author="angelo parrinello" w:date="2020-09-07T16:15:00Z"/>
              <w:i w:val="0"/>
              <w:iCs w:val="0"/>
              <w:noProof/>
              <w:color w:val="auto"/>
              <w:lang w:eastAsia="it-IT"/>
            </w:rPr>
          </w:pPr>
          <w:del w:id="239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"_Toc50046657" </w:delInstrText>
            </w:r>
            <w:r w:rsidDel="007426AB">
              <w:rPr>
                <w:noProof/>
              </w:rPr>
              <w:fldChar w:fldCharType="separate"/>
            </w:r>
          </w:del>
          <w:ins w:id="240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41" w:author="angelo parrinello" w:date="2020-09-07T16:15:00Z">
            <w:r w:rsidR="00CB3F49" w:rsidRPr="00CC162C" w:rsidDel="007426AB">
              <w:rPr>
                <w:rStyle w:val="Collegamentoipertestuale"/>
                <w:noProof/>
                <w:lang w:bidi="it-IT"/>
              </w:rPr>
              <w:delText>OP 5 – Aggiungere una prenotazione telefonica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_Toc50046657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21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26FAF103" w14:textId="56AF85CF" w:rsidR="00CB3F49" w:rsidDel="007426AB" w:rsidRDefault="00577F15">
          <w:pPr>
            <w:pStyle w:val="Sommario1"/>
            <w:tabs>
              <w:tab w:val="right" w:leader="dot" w:pos="8296"/>
            </w:tabs>
            <w:rPr>
              <w:del w:id="242" w:author="angelo parrinello" w:date="2020-09-07T16:15:00Z"/>
              <w:noProof/>
              <w:color w:val="auto"/>
              <w:lang w:eastAsia="it-IT"/>
            </w:rPr>
          </w:pPr>
          <w:del w:id="243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"_Toc50046658" </w:delInstrText>
            </w:r>
            <w:r w:rsidDel="007426AB">
              <w:rPr>
                <w:noProof/>
              </w:rPr>
              <w:fldChar w:fldCharType="separate"/>
            </w:r>
          </w:del>
          <w:ins w:id="244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45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Progettazione dell’applicazione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_Toc50046658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03FCDA15" w14:textId="612F123A" w:rsidR="00CB3F49" w:rsidDel="007426AB" w:rsidRDefault="00577F15">
          <w:pPr>
            <w:pStyle w:val="Sommario2"/>
            <w:tabs>
              <w:tab w:val="right" w:leader="dot" w:pos="8296"/>
            </w:tabs>
            <w:rPr>
              <w:del w:id="246" w:author="angelo parrinello" w:date="2020-09-07T16:15:00Z"/>
              <w:noProof/>
              <w:color w:val="auto"/>
              <w:lang w:eastAsia="it-IT"/>
            </w:rPr>
          </w:pPr>
          <w:del w:id="247" w:author="angelo parrinello" w:date="2020-09-07T16:15:00Z">
            <w:r w:rsidDel="007426AB">
              <w:rPr>
                <w:noProof/>
              </w:rPr>
              <w:fldChar w:fldCharType="begin"/>
            </w:r>
            <w:r w:rsidDel="007426AB">
              <w:rPr>
                <w:noProof/>
              </w:rPr>
              <w:delInstrText xml:space="preserve"> HYPERLINK \l "_Toc50046659" </w:delInstrText>
            </w:r>
            <w:r w:rsidDel="007426AB">
              <w:rPr>
                <w:noProof/>
              </w:rPr>
              <w:fldChar w:fldCharType="separate"/>
            </w:r>
          </w:del>
          <w:ins w:id="248" w:author="angelo parrinello" w:date="2020-09-07T16:15:00Z">
            <w:r w:rsidR="007426AB">
              <w:rPr>
                <w:b/>
                <w:bCs/>
                <w:noProof/>
              </w:rPr>
              <w:t>Errore. Riferimento a collegamento ipertestuale non valido.</w:t>
            </w:r>
          </w:ins>
          <w:del w:id="249" w:author="angelo parrinello" w:date="2020-09-07T16:15:00Z">
            <w:r w:rsidR="00CB3F49" w:rsidRPr="00CC162C" w:rsidDel="007426AB">
              <w:rPr>
                <w:rStyle w:val="Collegamentoipertestuale"/>
                <w:noProof/>
              </w:rPr>
              <w:delText>Descrizione dell’architettura dell’applicazione realizzata</w:delText>
            </w:r>
            <w:r w:rsidR="00CB3F49" w:rsidDel="007426AB">
              <w:rPr>
                <w:noProof/>
                <w:webHidden/>
              </w:rPr>
              <w:tab/>
            </w:r>
            <w:r w:rsidR="00CB3F49" w:rsidDel="007426AB">
              <w:rPr>
                <w:noProof/>
                <w:webHidden/>
              </w:rPr>
              <w:fldChar w:fldCharType="begin"/>
            </w:r>
            <w:r w:rsidR="00CB3F49" w:rsidDel="007426AB">
              <w:rPr>
                <w:noProof/>
                <w:webHidden/>
              </w:rPr>
              <w:delInstrText xml:space="preserve"> PAGEREF _Toc50046659 \h </w:delInstrText>
            </w:r>
            <w:r w:rsidR="00CB3F49" w:rsidDel="007426AB">
              <w:rPr>
                <w:noProof/>
                <w:webHidden/>
              </w:rPr>
            </w:r>
            <w:r w:rsidR="00CB3F49" w:rsidDel="007426AB">
              <w:rPr>
                <w:noProof/>
                <w:webHidden/>
              </w:rPr>
              <w:fldChar w:fldCharType="separate"/>
            </w:r>
            <w:r w:rsidR="00CB3F49" w:rsidDel="007426AB">
              <w:rPr>
                <w:noProof/>
                <w:webHidden/>
              </w:rPr>
              <w:delText>24</w:delText>
            </w:r>
            <w:r w:rsidR="00CB3F49" w:rsidDel="007426AB">
              <w:rPr>
                <w:noProof/>
                <w:webHidden/>
              </w:rPr>
              <w:fldChar w:fldCharType="end"/>
            </w:r>
            <w:r w:rsidDel="007426AB">
              <w:rPr>
                <w:noProof/>
              </w:rPr>
              <w:fldChar w:fldCharType="end"/>
            </w:r>
          </w:del>
        </w:p>
        <w:p w14:paraId="55E92472" w14:textId="25D7059B" w:rsidR="00CB3F49" w:rsidDel="00CB3F49" w:rsidRDefault="00CB3F49">
          <w:pPr>
            <w:pStyle w:val="Sommario1"/>
            <w:tabs>
              <w:tab w:val="right" w:leader="dot" w:pos="8296"/>
            </w:tabs>
            <w:rPr>
              <w:del w:id="250" w:author="angelo parrinello" w:date="2020-09-03T17:29:00Z"/>
              <w:noProof/>
              <w:color w:val="auto"/>
              <w:lang w:eastAsia="it-IT"/>
            </w:rPr>
          </w:pPr>
          <w:del w:id="25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"_Toc50046416"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5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5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54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Analisi dei requisiti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_Toc50046416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6C280473" w14:textId="7D2BE834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55" w:author="angelo parrinello" w:date="2020-09-03T17:29:00Z"/>
              <w:noProof/>
              <w:color w:val="auto"/>
              <w:lang w:eastAsia="it-IT"/>
            </w:rPr>
          </w:pPr>
          <w:del w:id="25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"_Toc50046417"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5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5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5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Intervista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_Toc50046417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563FA437" w14:textId="5142144F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60" w:author="angelo parrinello" w:date="2020-09-03T17:29:00Z"/>
              <w:noProof/>
              <w:color w:val="auto"/>
              <w:lang w:eastAsia="it-IT"/>
            </w:rPr>
          </w:pPr>
          <w:del w:id="26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"_Toc50046418"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6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6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6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ESTRAZIONE DEI CONCETTI PRINCIPALI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_Toc50046418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628BB64F" w14:textId="21EFE080" w:rsidR="00CB3F49" w:rsidDel="00CB3F49" w:rsidRDefault="00CB3F49">
          <w:pPr>
            <w:pStyle w:val="Sommario1"/>
            <w:tabs>
              <w:tab w:val="right" w:leader="dot" w:pos="8296"/>
            </w:tabs>
            <w:rPr>
              <w:del w:id="265" w:author="angelo parrinello" w:date="2020-09-03T17:29:00Z"/>
              <w:noProof/>
              <w:color w:val="auto"/>
              <w:lang w:eastAsia="it-IT"/>
            </w:rPr>
          </w:pPr>
          <w:del w:id="26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"_Toc50046419"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6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6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6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Progettazione concettuale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_Toc50046419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7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24DDD6DB" w14:textId="12B53986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70" w:author="angelo parrinello" w:date="2020-09-03T17:29:00Z"/>
              <w:noProof/>
              <w:color w:val="auto"/>
              <w:lang w:eastAsia="it-IT"/>
            </w:rPr>
          </w:pPr>
          <w:del w:id="27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"_Toc50046420"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7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7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7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SCHEMA SCHELETRO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_Toc50046420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7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6D886772" w14:textId="58B65A6C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75" w:author="angelo parrinello" w:date="2020-09-03T17:29:00Z"/>
              <w:noProof/>
              <w:color w:val="auto"/>
              <w:lang w:eastAsia="it-IT"/>
            </w:rPr>
          </w:pPr>
          <w:del w:id="27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"_Toc50046421"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7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7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7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SCHEMA FINALE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_Toc50046421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11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24F58317" w14:textId="33FD7DA4" w:rsidR="00CB3F49" w:rsidDel="00CB3F49" w:rsidRDefault="00CB3F49">
          <w:pPr>
            <w:pStyle w:val="Sommario1"/>
            <w:tabs>
              <w:tab w:val="right" w:leader="dot" w:pos="8296"/>
            </w:tabs>
            <w:rPr>
              <w:del w:id="280" w:author="angelo parrinello" w:date="2020-09-03T17:29:00Z"/>
              <w:noProof/>
              <w:color w:val="auto"/>
              <w:lang w:eastAsia="it-IT"/>
            </w:rPr>
          </w:pPr>
          <w:del w:id="28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"_Toc50046422"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8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8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8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Progettazione logica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_Toc50046422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79B2DACD" w14:textId="3EF766C5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85" w:author="angelo parrinello" w:date="2020-09-03T17:29:00Z"/>
              <w:noProof/>
              <w:color w:val="auto"/>
              <w:lang w:eastAsia="it-IT"/>
            </w:rPr>
          </w:pPr>
          <w:del w:id="28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"_Toc50046423"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8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8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8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Stima del volume dati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_Toc50046423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5D80D552" w14:textId="73088D62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90" w:author="angelo parrinello" w:date="2020-09-03T17:29:00Z"/>
              <w:noProof/>
              <w:color w:val="auto"/>
              <w:lang w:eastAsia="it-IT"/>
            </w:rPr>
          </w:pPr>
          <w:del w:id="29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"_Toc50046424"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9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9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9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Descrizione delle operazioni principali e stima della loro frequenza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_Toc50046424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13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2848587" w14:textId="63774A6E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295" w:author="angelo parrinello" w:date="2020-09-03T17:29:00Z"/>
              <w:noProof/>
              <w:color w:val="auto"/>
              <w:lang w:eastAsia="it-IT"/>
            </w:rPr>
          </w:pPr>
          <w:del w:id="29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"_Toc50046425"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29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29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29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SCHEMI DI NAVIGAZIONE E TABELLE DEGLI ACCESSI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_Toc50046425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13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2103649C" w14:textId="2FB3E589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0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0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"_Toc50046426"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0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0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04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OP 1 – Assumere un dipendente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_Toc50046426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13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1A3782F9" w14:textId="060669DF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0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0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"_Toc50046427"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0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0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0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2 – Licenziare un dipendente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_Toc50046427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5EA85D2D" w14:textId="1FBCB147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1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1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"_Toc50046428"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1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1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1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3 – Registrare nuovi ordini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_Toc50046428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7C0B7590" w14:textId="31FF405C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1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1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"_Toc50046429"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1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1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1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4 – Aggiungere una prenotazione istantanea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_Toc50046429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5EAA1CEE" w14:textId="5B999345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2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2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"_Toc50046430"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2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2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2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5 – Aggiungere una prenotazione telefonica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_Toc50046430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14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F24CDF9" w14:textId="5F026380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2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2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"_Toc50046431"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2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2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2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6 – Eliminare una prenotazione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_Toc50046431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01FE9870" w14:textId="74950837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3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3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"_Toc50046432"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3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3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3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7 – Programmare un nuovo turno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_Toc50046432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1F2A9F09" w14:textId="21692522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3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3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"_Toc50046433"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3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3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3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8 – Trovare il cameriere più gradito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_Toc50046433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4123E567" w14:textId="0E30E555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4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4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"_Toc50046434"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4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4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4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9 – Trovare i ricavi del mese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_Toc50046434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192475B0" w14:textId="55E529C5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45" w:author="angelo parrinello" w:date="2020-09-03T17:29:00Z"/>
              <w:noProof/>
              <w:color w:val="auto"/>
              <w:lang w:eastAsia="it-IT"/>
            </w:rPr>
          </w:pPr>
          <w:del w:id="34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"_Toc50046435"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4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4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4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Raffinamento dello schema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_Toc50046435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17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26C3AF8A" w14:textId="799F4907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5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5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"_Toc50046436"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5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5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5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Eliminazione delle gerarchie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_Toc50046436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17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C32095D" w14:textId="148AEC58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55" w:author="angelo parrinello" w:date="2020-09-03T17:29:00Z"/>
              <w:noProof/>
              <w:color w:val="auto"/>
              <w:lang w:eastAsia="it-IT"/>
            </w:rPr>
          </w:pPr>
          <w:del w:id="35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"_Toc50046437"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5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5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5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Scelta delle chiavi primarie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_Toc50046437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18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669E1285" w14:textId="121917FC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60" w:author="angelo parrinello" w:date="2020-09-03T17:29:00Z"/>
              <w:noProof/>
              <w:color w:val="auto"/>
              <w:lang w:eastAsia="it-IT"/>
            </w:rPr>
          </w:pPr>
          <w:del w:id="36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"_Toc50046438"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6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6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64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ELIMINAZIONE DEGLI IDENTIFICATORI ESTERNI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_Toc50046438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18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59395B12" w14:textId="5E704536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65" w:author="angelo parrinello" w:date="2020-09-03T17:29:00Z"/>
              <w:noProof/>
              <w:color w:val="auto"/>
              <w:lang w:eastAsia="it-IT"/>
            </w:rPr>
          </w:pPr>
          <w:del w:id="36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"_Toc50046439"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6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6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6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ANALISI DELLE RIDONDANZE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_Toc50046439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18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0867AAD1" w14:textId="1614E073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7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7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"_Toc50046440"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7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7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7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9 – Trovare i ricavi del mese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_Toc50046440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18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0C10CF46" w14:textId="465100FE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75" w:author="angelo parrinello" w:date="2020-09-03T17:29:00Z"/>
              <w:noProof/>
              <w:color w:val="auto"/>
              <w:lang w:eastAsia="it-IT"/>
            </w:rPr>
          </w:pPr>
          <w:del w:id="37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"_Toc50046441"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7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7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7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Traduzione di entità e associazioni in relazioni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_Toc50046441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19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7BEC5E82" w14:textId="0D66B1E7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80" w:author="angelo parrinello" w:date="2020-09-03T17:29:00Z"/>
              <w:noProof/>
              <w:color w:val="auto"/>
              <w:lang w:eastAsia="it-IT"/>
            </w:rPr>
          </w:pPr>
          <w:del w:id="38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"_Toc50046442"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8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8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84" w:author="angelo parrinello" w:date="2020-09-03T17:29:00Z"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_Toc50046442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21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5F29644" w14:textId="64FCAD3E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85" w:author="angelo parrinello" w:date="2020-09-03T17:29:00Z"/>
              <w:noProof/>
              <w:color w:val="auto"/>
              <w:lang w:eastAsia="it-IT"/>
            </w:rPr>
          </w:pPr>
          <w:del w:id="38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"_Toc50046443"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8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8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8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Schema relazione finale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_Toc50046443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21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67B7E0E" w14:textId="28777DF8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390" w:author="angelo parrinello" w:date="2020-09-03T17:29:00Z"/>
              <w:noProof/>
              <w:color w:val="auto"/>
              <w:lang w:eastAsia="it-IT"/>
            </w:rPr>
          </w:pPr>
          <w:del w:id="39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"_Toc50046444"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9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9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9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TRADUZIONI DELLE OPERAZIONI IN QUERY SQL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_Toc50046444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3A9FA046" w14:textId="291B9C2B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39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39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"_Toc50046445"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39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39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39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OP 1 – Assumere un dipendente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_Toc50046445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18D47852" w14:textId="5B6CB7EB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40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40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"_Toc50046446"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0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0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0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2 – Licenziare un dipendente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_Toc50046446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2A18A1EE" w14:textId="326B0695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40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40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"_Toc50046447"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0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0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0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3 – Registrare nuovi ordini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_Toc50046447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0E08ED86" w14:textId="437906A1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410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41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"_Toc50046448"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1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1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14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4 – Aggiungere una prenotazione istantanea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_Toc50046448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078CDACA" w14:textId="3F82CDEF" w:rsidR="00CB3F49" w:rsidDel="00CB3F49" w:rsidRDefault="00CB3F49">
          <w:pPr>
            <w:pStyle w:val="Sommario3"/>
            <w:tabs>
              <w:tab w:val="right" w:leader="dot" w:pos="8296"/>
            </w:tabs>
            <w:rPr>
              <w:del w:id="415" w:author="angelo parrinello" w:date="2020-09-03T17:29:00Z"/>
              <w:i w:val="0"/>
              <w:iCs w:val="0"/>
              <w:noProof/>
              <w:color w:val="auto"/>
              <w:lang w:eastAsia="it-IT"/>
            </w:rPr>
          </w:pPr>
          <w:del w:id="41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"_Toc50046449"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1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1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19" w:author="angelo parrinello" w:date="2020-09-03T17:29:00Z">
            <w:r w:rsidRPr="006E075F" w:rsidDel="00CB3F49">
              <w:rPr>
                <w:rStyle w:val="Collegamentoipertestuale"/>
                <w:noProof/>
                <w:lang w:bidi="it-IT"/>
              </w:rPr>
              <w:delText>OP 5 – Aggiungere una prenotazione telefonica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_Toc50046449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22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41B23832" w14:textId="155B969B" w:rsidR="00CB3F49" w:rsidDel="00CB3F49" w:rsidRDefault="00CB3F49">
          <w:pPr>
            <w:pStyle w:val="Sommario1"/>
            <w:tabs>
              <w:tab w:val="right" w:leader="dot" w:pos="8296"/>
            </w:tabs>
            <w:rPr>
              <w:del w:id="420" w:author="angelo parrinello" w:date="2020-09-03T17:29:00Z"/>
              <w:noProof/>
              <w:color w:val="auto"/>
              <w:lang w:eastAsia="it-IT"/>
            </w:rPr>
          </w:pPr>
          <w:del w:id="421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"_Toc50046450"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22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23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24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Progettazione dell’applicazione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_Toc50046450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6D22B492" w14:textId="1D56DE4B" w:rsidR="00CB3F49" w:rsidDel="00CB3F49" w:rsidRDefault="00CB3F49">
          <w:pPr>
            <w:pStyle w:val="Sommario2"/>
            <w:tabs>
              <w:tab w:val="right" w:leader="dot" w:pos="8296"/>
            </w:tabs>
            <w:rPr>
              <w:del w:id="425" w:author="angelo parrinello" w:date="2020-09-03T17:29:00Z"/>
              <w:noProof/>
              <w:color w:val="auto"/>
              <w:lang w:eastAsia="it-IT"/>
            </w:rPr>
          </w:pPr>
          <w:del w:id="426" w:author="angelo parrinello" w:date="2020-09-03T17:29:00Z">
            <w:r w:rsidRPr="006E075F" w:rsidDel="00CB3F49">
              <w:rPr>
                <w:rStyle w:val="Collegamentoipertestuale"/>
                <w:noProof/>
              </w:rPr>
              <w:fldChar w:fldCharType="begin"/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Del="00CB3F49">
              <w:rPr>
                <w:noProof/>
              </w:rPr>
              <w:delInstrText>HYPERLINK \l "_Toc50046451"</w:delInstrText>
            </w:r>
            <w:r w:rsidRPr="006E075F" w:rsidDel="00CB3F49">
              <w:rPr>
                <w:rStyle w:val="Collegamentoipertestuale"/>
                <w:noProof/>
              </w:rPr>
              <w:delInstrText xml:space="preserve"> </w:delInstrText>
            </w:r>
            <w:r w:rsidRPr="006E075F" w:rsidDel="00CB3F49">
              <w:rPr>
                <w:rStyle w:val="Collegamentoipertestuale"/>
                <w:noProof/>
              </w:rPr>
              <w:fldChar w:fldCharType="separate"/>
            </w:r>
          </w:del>
          <w:ins w:id="427" w:author="angelo parrinello" w:date="2020-09-07T16:15:00Z">
            <w:r w:rsidR="007426AB">
              <w:rPr>
                <w:rStyle w:val="Collegamentoipertestuale"/>
                <w:b/>
                <w:bCs/>
                <w:noProof/>
              </w:rPr>
              <w:t>Errore. Riferimento a collegamento ipertestuale non valido.</w:t>
            </w:r>
          </w:ins>
          <w:del w:id="428" w:author="angelo parrinello" w:date="2020-09-07T16:15:00Z">
            <w:r w:rsidDel="007426AB">
              <w:rPr>
                <w:rStyle w:val="Collegamentoipertestuale"/>
                <w:b/>
                <w:bCs/>
                <w:noProof/>
              </w:rPr>
              <w:delText>Errore. Riferimento a collegamento ipertestuale non valido.</w:delText>
            </w:r>
          </w:del>
          <w:del w:id="429" w:author="angelo parrinello" w:date="2020-09-03T17:29:00Z">
            <w:r w:rsidRPr="006E075F" w:rsidDel="00CB3F49">
              <w:rPr>
                <w:rStyle w:val="Collegamentoipertestuale"/>
                <w:noProof/>
              </w:rPr>
              <w:delText>Descrizione dell’architettura dell’applicazione realizzata</w:delText>
            </w:r>
            <w:r w:rsidDel="00CB3F49">
              <w:rPr>
                <w:noProof/>
                <w:webHidden/>
              </w:rPr>
              <w:tab/>
            </w:r>
            <w:r w:rsidDel="00CB3F49">
              <w:rPr>
                <w:noProof/>
                <w:webHidden/>
              </w:rPr>
              <w:fldChar w:fldCharType="begin"/>
            </w:r>
            <w:r w:rsidDel="00CB3F49">
              <w:rPr>
                <w:noProof/>
                <w:webHidden/>
              </w:rPr>
              <w:delInstrText xml:space="preserve"> PAGEREF _Toc50046451 \h </w:delInstrText>
            </w:r>
            <w:r w:rsidDel="00CB3F49">
              <w:rPr>
                <w:noProof/>
                <w:webHidden/>
              </w:rPr>
            </w:r>
            <w:r w:rsidDel="00CB3F49">
              <w:rPr>
                <w:noProof/>
                <w:webHidden/>
              </w:rPr>
              <w:fldChar w:fldCharType="separate"/>
            </w:r>
            <w:r w:rsidDel="00CB3F49">
              <w:rPr>
                <w:noProof/>
                <w:webHidden/>
              </w:rPr>
              <w:delText>25</w:delText>
            </w:r>
            <w:r w:rsidDel="00CB3F49">
              <w:rPr>
                <w:noProof/>
                <w:webHidden/>
              </w:rPr>
              <w:fldChar w:fldCharType="end"/>
            </w:r>
            <w:r w:rsidRPr="006E075F" w:rsidDel="00CB3F49">
              <w:rPr>
                <w:rStyle w:val="Collegamentoipertestuale"/>
                <w:noProof/>
              </w:rPr>
              <w:fldChar w:fldCharType="end"/>
            </w:r>
          </w:del>
        </w:p>
        <w:p w14:paraId="4B804CDA" w14:textId="096E0BF4" w:rsidR="00CB3F49" w:rsidRDefault="00CB3F49">
          <w:r>
            <w:rPr>
              <w:b/>
              <w:bCs/>
            </w:rPr>
            <w:fldChar w:fldCharType="end"/>
          </w:r>
        </w:p>
      </w:sdtContent>
    </w:sdt>
    <w:p w14:paraId="091B4CEC" w14:textId="77777777" w:rsidR="008654CA" w:rsidRDefault="008654CA" w:rsidP="000460EA">
      <w:pPr>
        <w:pStyle w:val="Titolo1"/>
      </w:pPr>
    </w:p>
    <w:p w14:paraId="1F60D4F1" w14:textId="77777777" w:rsidR="008654CA" w:rsidRDefault="008654CA" w:rsidP="000460EA">
      <w:pPr>
        <w:pStyle w:val="Titolo1"/>
      </w:pPr>
    </w:p>
    <w:p w14:paraId="0A53D170" w14:textId="77777777" w:rsidR="008654CA" w:rsidRDefault="008654CA" w:rsidP="000460EA">
      <w:pPr>
        <w:pStyle w:val="Titolo1"/>
      </w:pPr>
    </w:p>
    <w:p w14:paraId="4113C484" w14:textId="2B8DF563" w:rsidR="008654CA" w:rsidDel="00CB3F49" w:rsidRDefault="008654CA" w:rsidP="000460EA">
      <w:pPr>
        <w:pStyle w:val="Titolo1"/>
        <w:rPr>
          <w:del w:id="430" w:author="angelo parrinello" w:date="2020-09-03T17:29:00Z"/>
        </w:rPr>
      </w:pPr>
    </w:p>
    <w:p w14:paraId="000BAA4A" w14:textId="5A908BC2" w:rsidR="00CB3F49" w:rsidRDefault="00CB3F49" w:rsidP="00CB3F49">
      <w:pPr>
        <w:rPr>
          <w:ins w:id="431" w:author="angelo parrinello" w:date="2020-09-03T17:29:00Z"/>
        </w:rPr>
      </w:pPr>
    </w:p>
    <w:p w14:paraId="764E7820" w14:textId="3B636B9F" w:rsidR="00CB3F49" w:rsidRDefault="00CB3F49" w:rsidP="00CB3F49">
      <w:pPr>
        <w:rPr>
          <w:ins w:id="432" w:author="angelo parrinello" w:date="2020-09-03T17:29:00Z"/>
        </w:rPr>
      </w:pPr>
    </w:p>
    <w:p w14:paraId="7024804F" w14:textId="435B56D4" w:rsidR="00CB3F49" w:rsidRDefault="00CB3F49" w:rsidP="00CB3F49">
      <w:pPr>
        <w:rPr>
          <w:ins w:id="433" w:author="angelo parrinello" w:date="2020-09-03T17:29:00Z"/>
        </w:rPr>
      </w:pPr>
    </w:p>
    <w:p w14:paraId="221ECDDF" w14:textId="12CCA919" w:rsidR="00CB3F49" w:rsidRDefault="00CB3F49" w:rsidP="00CB3F49">
      <w:pPr>
        <w:rPr>
          <w:ins w:id="434" w:author="angelo parrinello" w:date="2020-09-03T17:29:00Z"/>
        </w:rPr>
      </w:pPr>
    </w:p>
    <w:p w14:paraId="507FE9B1" w14:textId="5634FB53" w:rsidR="00CB3F49" w:rsidRDefault="00CB3F49" w:rsidP="00CB3F49">
      <w:pPr>
        <w:rPr>
          <w:ins w:id="435" w:author="angelo parrinello" w:date="2020-09-03T17:29:00Z"/>
        </w:rPr>
      </w:pPr>
    </w:p>
    <w:p w14:paraId="499A78B1" w14:textId="4614FA76" w:rsidR="00CB3F49" w:rsidRDefault="00CB3F49" w:rsidP="00CB3F49">
      <w:pPr>
        <w:rPr>
          <w:ins w:id="436" w:author="angelo parrinello" w:date="2020-09-03T17:29:00Z"/>
        </w:rPr>
      </w:pPr>
    </w:p>
    <w:p w14:paraId="2DD96ABE" w14:textId="08E0C7C1" w:rsidR="00CB3F49" w:rsidRDefault="00CB3F49" w:rsidP="00CB3F49">
      <w:pPr>
        <w:rPr>
          <w:ins w:id="437" w:author="angelo parrinello" w:date="2020-09-03T17:29:00Z"/>
        </w:rPr>
      </w:pPr>
    </w:p>
    <w:p w14:paraId="325BEA97" w14:textId="0B437488" w:rsidR="00CB3F49" w:rsidRDefault="00CB3F49" w:rsidP="00CB3F49">
      <w:pPr>
        <w:rPr>
          <w:ins w:id="438" w:author="angelo parrinello" w:date="2020-09-03T17:29:00Z"/>
        </w:rPr>
      </w:pPr>
    </w:p>
    <w:p w14:paraId="35DA386F" w14:textId="0FB3C88D" w:rsidR="00CB3F49" w:rsidRDefault="00CB3F49" w:rsidP="00CB3F49">
      <w:pPr>
        <w:rPr>
          <w:ins w:id="439" w:author="angelo parrinello" w:date="2020-09-03T17:29:00Z"/>
        </w:rPr>
      </w:pPr>
    </w:p>
    <w:p w14:paraId="7F2194F9" w14:textId="0FD87E2C" w:rsidR="00CB3F49" w:rsidRDefault="00CB3F49" w:rsidP="00CB3F49">
      <w:pPr>
        <w:rPr>
          <w:ins w:id="440" w:author="angelo parrinello" w:date="2020-09-03T17:30:00Z"/>
        </w:rPr>
      </w:pPr>
    </w:p>
    <w:p w14:paraId="7F6D095D" w14:textId="77777777" w:rsidR="005F56EC" w:rsidRDefault="005F56EC" w:rsidP="00CB3F49">
      <w:pPr>
        <w:rPr>
          <w:ins w:id="441" w:author="angelo parrinello" w:date="2020-09-03T17:29:00Z"/>
        </w:rPr>
      </w:pPr>
    </w:p>
    <w:p w14:paraId="79DAA123" w14:textId="5364C488" w:rsidR="00CB3F49" w:rsidRDefault="00CB3F49" w:rsidP="00CB3F49">
      <w:pPr>
        <w:rPr>
          <w:ins w:id="442" w:author="angelo parrinello" w:date="2020-09-03T17:29:00Z"/>
        </w:rPr>
      </w:pPr>
    </w:p>
    <w:p w14:paraId="038A3E8C" w14:textId="698E29C5" w:rsidR="00CB3F49" w:rsidRDefault="00CB3F49" w:rsidP="00CB3F49">
      <w:pPr>
        <w:rPr>
          <w:ins w:id="443" w:author="angelo parrinello" w:date="2020-09-03T17:29:00Z"/>
        </w:rPr>
      </w:pPr>
    </w:p>
    <w:p w14:paraId="0DE54B27" w14:textId="77777777" w:rsidR="00CB3F49" w:rsidRPr="00CB3F49" w:rsidRDefault="00CB3F49">
      <w:pPr>
        <w:rPr>
          <w:ins w:id="444" w:author="angelo parrinello" w:date="2020-09-03T17:29:00Z"/>
        </w:rPr>
        <w:pPrChange w:id="445" w:author="angelo parrinello" w:date="2020-09-03T17:29:00Z">
          <w:pPr>
            <w:pStyle w:val="Titolo1"/>
          </w:pPr>
        </w:pPrChange>
      </w:pPr>
    </w:p>
    <w:p w14:paraId="3AEDD55E" w14:textId="77777777" w:rsidR="008654CA" w:rsidDel="00CB3F49" w:rsidRDefault="008654CA" w:rsidP="000460EA">
      <w:pPr>
        <w:pStyle w:val="Titolo1"/>
        <w:rPr>
          <w:del w:id="446" w:author="angelo parrinello" w:date="2020-09-03T17:29:00Z"/>
        </w:rPr>
      </w:pPr>
    </w:p>
    <w:p w14:paraId="3664EEC2" w14:textId="77777777" w:rsidR="008654CA" w:rsidDel="00CB3F49" w:rsidRDefault="008654CA" w:rsidP="000460EA">
      <w:pPr>
        <w:pStyle w:val="Titolo1"/>
        <w:rPr>
          <w:del w:id="447" w:author="angelo parrinello" w:date="2020-09-03T17:29:00Z"/>
        </w:rPr>
      </w:pPr>
    </w:p>
    <w:p w14:paraId="7E814163" w14:textId="77777777" w:rsidR="008654CA" w:rsidDel="00CB3F49" w:rsidRDefault="008654CA" w:rsidP="000460EA">
      <w:pPr>
        <w:pStyle w:val="Titolo1"/>
        <w:rPr>
          <w:del w:id="448" w:author="angelo parrinello" w:date="2020-09-03T17:29:00Z"/>
        </w:rPr>
      </w:pPr>
    </w:p>
    <w:p w14:paraId="5322A4C0" w14:textId="77777777" w:rsidR="008654CA" w:rsidDel="00CB3F49" w:rsidRDefault="008654CA" w:rsidP="000460EA">
      <w:pPr>
        <w:pStyle w:val="Titolo1"/>
        <w:rPr>
          <w:del w:id="449" w:author="angelo parrinello" w:date="2020-09-03T17:29:00Z"/>
        </w:rPr>
      </w:pPr>
    </w:p>
    <w:p w14:paraId="5C9E93F7" w14:textId="77777777" w:rsidR="008654CA" w:rsidDel="00CB3F49" w:rsidRDefault="008654CA" w:rsidP="000460EA">
      <w:pPr>
        <w:pStyle w:val="Titolo1"/>
        <w:rPr>
          <w:del w:id="450" w:author="angelo parrinello" w:date="2020-09-03T17:29:00Z"/>
        </w:rPr>
      </w:pPr>
    </w:p>
    <w:p w14:paraId="5D388E23" w14:textId="77777777" w:rsidR="008654CA" w:rsidDel="00CB3F49" w:rsidRDefault="008654CA" w:rsidP="000460EA">
      <w:pPr>
        <w:pStyle w:val="Titolo1"/>
        <w:rPr>
          <w:del w:id="451" w:author="angelo parrinello" w:date="2020-09-03T17:29:00Z"/>
        </w:rPr>
      </w:pPr>
    </w:p>
    <w:p w14:paraId="07D528FB" w14:textId="77777777" w:rsidR="008654CA" w:rsidDel="00CB3F49" w:rsidRDefault="008654CA" w:rsidP="000460EA">
      <w:pPr>
        <w:pStyle w:val="Titolo1"/>
        <w:rPr>
          <w:del w:id="452" w:author="angelo parrinello" w:date="2020-09-03T17:29:00Z"/>
        </w:rPr>
      </w:pPr>
    </w:p>
    <w:p w14:paraId="524B5064" w14:textId="77777777" w:rsidR="008654CA" w:rsidDel="00CB3F49" w:rsidRDefault="008654CA" w:rsidP="000460EA">
      <w:pPr>
        <w:pStyle w:val="Titolo1"/>
        <w:rPr>
          <w:del w:id="453" w:author="angelo parrinello" w:date="2020-09-03T17:29:00Z"/>
        </w:rPr>
      </w:pPr>
    </w:p>
    <w:p w14:paraId="7FCC32C5" w14:textId="77777777" w:rsidR="008654CA" w:rsidDel="00CB3F49" w:rsidRDefault="008654CA" w:rsidP="000460EA">
      <w:pPr>
        <w:pStyle w:val="Titolo1"/>
        <w:rPr>
          <w:del w:id="454" w:author="angelo parrinello" w:date="2020-09-03T17:29:00Z"/>
        </w:rPr>
      </w:pPr>
    </w:p>
    <w:p w14:paraId="0BF92F56" w14:textId="3C8E72D4" w:rsidR="008654CA" w:rsidDel="00577F15" w:rsidRDefault="008654CA" w:rsidP="000460EA">
      <w:pPr>
        <w:pStyle w:val="Titolo1"/>
        <w:rPr>
          <w:del w:id="455" w:author="angelo parrinello" w:date="2020-09-07T14:41:00Z"/>
        </w:rPr>
      </w:pPr>
    </w:p>
    <w:p w14:paraId="3FD81225" w14:textId="5F3CFB31" w:rsidR="00577F15" w:rsidRDefault="00577F15" w:rsidP="00577F15">
      <w:pPr>
        <w:rPr>
          <w:ins w:id="456" w:author="angelo parrinello" w:date="2020-09-07T14:41:00Z"/>
        </w:rPr>
      </w:pPr>
    </w:p>
    <w:p w14:paraId="417D7A44" w14:textId="77777777" w:rsidR="00577F15" w:rsidRPr="00577F15" w:rsidRDefault="00577F15" w:rsidP="00577F15">
      <w:pPr>
        <w:rPr>
          <w:ins w:id="457" w:author="angelo parrinello" w:date="2020-09-07T14:41:00Z"/>
          <w:rPrChange w:id="458" w:author="angelo parrinello" w:date="2020-09-07T14:41:00Z">
            <w:rPr>
              <w:ins w:id="459" w:author="angelo parrinello" w:date="2020-09-07T14:41:00Z"/>
            </w:rPr>
          </w:rPrChange>
        </w:rPr>
        <w:pPrChange w:id="460" w:author="angelo parrinello" w:date="2020-09-07T14:41:00Z">
          <w:pPr>
            <w:pStyle w:val="Titolo1"/>
          </w:pPr>
        </w:pPrChange>
      </w:pPr>
    </w:p>
    <w:p w14:paraId="72C5502E" w14:textId="1162879C" w:rsidR="000460EA" w:rsidRDefault="000460EA" w:rsidP="000460EA">
      <w:pPr>
        <w:pStyle w:val="Titolo1"/>
      </w:pPr>
      <w:bookmarkStart w:id="461" w:name="_Toc50387776"/>
      <w:r>
        <w:lastRenderedPageBreak/>
        <w:t>Analisi dei requisiti</w:t>
      </w:r>
      <w:bookmarkEnd w:id="461"/>
    </w:p>
    <w:p w14:paraId="5A49B447" w14:textId="75CF9928" w:rsidR="000460EA" w:rsidRDefault="00710EDA" w:rsidP="00710EDA">
      <w:pPr>
        <w:pStyle w:val="Informazionicontatto"/>
        <w:jc w:val="left"/>
      </w:pPr>
      <w:r w:rsidRPr="00710EDA">
        <w:t>Si vuole realizzare un base di dati che risponda alle esigenze della gestione tipica di u</w:t>
      </w:r>
      <w:r>
        <w:t xml:space="preserve">n </w:t>
      </w:r>
      <w:r w:rsidRPr="00710EDA">
        <w:t xml:space="preserve">ristorante, ispirandoci al noto </w:t>
      </w:r>
      <w:r>
        <w:t xml:space="preserve">locale </w:t>
      </w:r>
      <w:r w:rsidRPr="00710EDA">
        <w:t>thailandese di Forlì "Kinkhao Thai Food &amp; Drinks"</w:t>
      </w:r>
      <w:r>
        <w:t>.</w:t>
      </w:r>
      <w:r w:rsidRPr="00710EDA">
        <w:t xml:space="preserve"> Questo concerne gestire i fornitori, prenotazioni (tavoli, numero persone eccetera)</w:t>
      </w:r>
      <w:ins w:id="462" w:author="angelo parrinello" w:date="2020-09-07T14:59:00Z">
        <w:r w:rsidR="00811F10">
          <w:t xml:space="preserve"> e</w:t>
        </w:r>
      </w:ins>
      <w:del w:id="463" w:author="angelo parrinello" w:date="2020-09-07T14:59:00Z">
        <w:r w:rsidRPr="00710EDA" w:rsidDel="00811F10">
          <w:delText>,</w:delText>
        </w:r>
      </w:del>
      <w:r w:rsidRPr="00710EDA">
        <w:t xml:space="preserve"> risorse</w:t>
      </w:r>
      <w:r>
        <w:t xml:space="preserve"> umane.</w:t>
      </w:r>
    </w:p>
    <w:p w14:paraId="2D4E5E77" w14:textId="328ABE84" w:rsidR="00710EDA" w:rsidRDefault="00710EDA" w:rsidP="00710EDA">
      <w:pPr>
        <w:pStyle w:val="Informazionicontatto"/>
        <w:jc w:val="left"/>
      </w:pPr>
    </w:p>
    <w:p w14:paraId="0FBBAC24" w14:textId="12F9DAB7" w:rsidR="00710EDA" w:rsidRDefault="00710EDA" w:rsidP="00710EDA">
      <w:pPr>
        <w:pStyle w:val="Titolo2"/>
      </w:pPr>
      <w:bookmarkStart w:id="464" w:name="_Toc50387777"/>
      <w:r>
        <w:t>Intervista</w:t>
      </w:r>
      <w:bookmarkEnd w:id="464"/>
    </w:p>
    <w:p w14:paraId="1D42312D" w14:textId="77777777" w:rsidR="00710EDA" w:rsidRDefault="00710EDA" w:rsidP="00710EDA">
      <w:r>
        <w:t>Il testo che segue, ottenuto dall’intervista, riporta in linguaggio naturale i requisiti per il nostro database:</w:t>
      </w:r>
    </w:p>
    <w:p w14:paraId="725D03E9" w14:textId="77777777" w:rsidR="00710EDA" w:rsidRPr="008654CA" w:rsidRDefault="00710EDA" w:rsidP="00710EDA">
      <w:pPr>
        <w:rPr>
          <w:i/>
          <w:iCs/>
        </w:rPr>
      </w:pPr>
      <w:r w:rsidRPr="008654CA">
        <w:rPr>
          <w:i/>
          <w:iCs/>
        </w:rPr>
        <w:t xml:space="preserve">“Il ristorante thailandese Kinkhao Thai Food &amp; Drinks, con sola sede a Forlì in Corso della Repubblica 135, richiede la realizzazione di un sistema informativo che sia di supporto alla gestione della loro attività. </w:t>
      </w:r>
    </w:p>
    <w:p w14:paraId="77BC9615" w14:textId="72C1F436" w:rsidR="00120E99" w:rsidRPr="008654CA" w:rsidRDefault="00710EDA" w:rsidP="00710EDA">
      <w:pPr>
        <w:rPr>
          <w:i/>
          <w:iCs/>
        </w:rPr>
      </w:pPr>
      <w:r w:rsidRPr="008654CA">
        <w:rPr>
          <w:i/>
          <w:iCs/>
        </w:rPr>
        <w:t xml:space="preserve">All’interno del ristorante lavorano camerieri, cuochi e </w:t>
      </w:r>
      <w:r w:rsidR="00BB0ED7" w:rsidRPr="008654CA">
        <w:rPr>
          <w:i/>
          <w:iCs/>
        </w:rPr>
        <w:t>cassieri</w:t>
      </w:r>
      <w:r w:rsidRPr="008654CA">
        <w:rPr>
          <w:i/>
          <w:iCs/>
        </w:rPr>
        <w:t>, identificati dal codice fiscale. L’inquadramento contrattuale dei singoli lavoratori prevede sia contratti a tempo determinato che indeterminato</w:t>
      </w:r>
      <w:r w:rsidR="00120E99" w:rsidRPr="008654CA">
        <w:rPr>
          <w:i/>
          <w:iCs/>
        </w:rPr>
        <w:t xml:space="preserve"> con una retribuzione fissa.</w:t>
      </w:r>
      <w:r w:rsidR="00903D13" w:rsidRPr="008654CA">
        <w:rPr>
          <w:i/>
          <w:iCs/>
        </w:rPr>
        <w:t xml:space="preserve"> </w:t>
      </w:r>
      <w:r w:rsidR="00120E99" w:rsidRPr="008654CA">
        <w:rPr>
          <w:i/>
          <w:iCs/>
        </w:rPr>
        <w:t xml:space="preserve">Il lavoro di ogni dipendente è organizzato in turni, durante un turno lavorano più dipendenti per una durata prefissata in una certa data.  </w:t>
      </w:r>
    </w:p>
    <w:p w14:paraId="791497A2" w14:textId="1247C320" w:rsidR="00A3107C" w:rsidRPr="008654CA" w:rsidRDefault="00120E99" w:rsidP="00710EDA">
      <w:pPr>
        <w:rPr>
          <w:i/>
          <w:iCs/>
        </w:rPr>
      </w:pPr>
      <w:r w:rsidRPr="008654CA">
        <w:rPr>
          <w:i/>
          <w:iCs/>
        </w:rPr>
        <w:t xml:space="preserve">I cuochi sono responsabili di commissionare </w:t>
      </w:r>
      <w:r w:rsidR="00BB0ED7" w:rsidRPr="008654CA">
        <w:rPr>
          <w:i/>
          <w:iCs/>
        </w:rPr>
        <w:t xml:space="preserve">gli ordini di acquisto degli ingredienti per la realizzazione di piatti e bevande ordinabili. </w:t>
      </w:r>
      <w:r w:rsidR="003D5576">
        <w:rPr>
          <w:i/>
          <w:iCs/>
        </w:rPr>
        <w:t xml:space="preserve">Il cuoco deve specificare quantità del singolo ingrediente e il prezzo unitario al quale lo intende acquistare in ogni ordine. Le consegne avvengono tramite mezzi terzi o del fornitore, all’atto verrà fornito </w:t>
      </w:r>
      <w:r w:rsidR="00E414DF">
        <w:rPr>
          <w:i/>
          <w:iCs/>
        </w:rPr>
        <w:t>un documento di trasporto (DDT) che specifica ciò che contiene l’ordine. In seguito verrà ricevuta la fattura relativa al DDT, entrambi i documenti sono intestati allo stesso fornitore.</w:t>
      </w:r>
    </w:p>
    <w:p w14:paraId="0C5845DA" w14:textId="5081B5AA" w:rsidR="006B1675" w:rsidRPr="008654CA" w:rsidRDefault="00A3107C" w:rsidP="007021DE">
      <w:pPr>
        <w:rPr>
          <w:i/>
          <w:iCs/>
          <w:lang w:bidi="it-IT"/>
        </w:rPr>
      </w:pPr>
      <w:r w:rsidRPr="008654CA">
        <w:rPr>
          <w:i/>
          <w:iCs/>
        </w:rPr>
        <w:t xml:space="preserve">Il ristorante </w:t>
      </w:r>
      <w:r w:rsidRPr="008654CA">
        <w:rPr>
          <w:i/>
          <w:iCs/>
          <w:lang w:bidi="it-IT"/>
        </w:rPr>
        <w:t xml:space="preserve">accetta prenotazioni, ma dà la possibilità ai clienti di sedersi ai tavoli anche senza aver prenotato. Il cliente </w:t>
      </w:r>
      <w:r w:rsidR="00903D13" w:rsidRPr="008654CA">
        <w:rPr>
          <w:i/>
          <w:iCs/>
          <w:lang w:bidi="it-IT"/>
        </w:rPr>
        <w:t>telefona</w:t>
      </w:r>
      <w:r w:rsidRPr="008654CA">
        <w:rPr>
          <w:i/>
          <w:iCs/>
          <w:lang w:bidi="it-IT"/>
        </w:rPr>
        <w:t xml:space="preserve"> specificando il proprio nome, cognome e numero di telefono, oltre che alla data, all’orario e al numero di persone che sederanno al tavolo. </w:t>
      </w:r>
      <w:del w:id="465" w:author="angelo parrinello" w:date="2020-09-07T15:01:00Z">
        <w:r w:rsidR="005D7386" w:rsidRPr="008654CA" w:rsidDel="00811F10">
          <w:rPr>
            <w:i/>
            <w:iCs/>
            <w:lang w:bidi="it-IT"/>
          </w:rPr>
          <w:delText>Dopo la telefonata</w:delText>
        </w:r>
        <w:r w:rsidRPr="008654CA" w:rsidDel="00811F10">
          <w:rPr>
            <w:i/>
            <w:iCs/>
            <w:lang w:bidi="it-IT"/>
          </w:rPr>
          <w:delText xml:space="preserve"> il tavolo si definisce occupato</w:delText>
        </w:r>
        <w:r w:rsidR="005D7386" w:rsidRPr="008654CA" w:rsidDel="00811F10">
          <w:rPr>
            <w:i/>
            <w:iCs/>
            <w:lang w:bidi="it-IT"/>
          </w:rPr>
          <w:delText xml:space="preserve"> dall’orario della prenotazione fino a due ore dopo</w:delText>
        </w:r>
        <w:r w:rsidRPr="008654CA" w:rsidDel="00811F10">
          <w:rPr>
            <w:i/>
            <w:iCs/>
            <w:lang w:bidi="it-IT"/>
          </w:rPr>
          <w:delText>.</w:delText>
        </w:r>
        <w:r w:rsidR="005D7386" w:rsidRPr="008654CA" w:rsidDel="00811F10">
          <w:rPr>
            <w:i/>
            <w:iCs/>
            <w:lang w:bidi="it-IT"/>
          </w:rPr>
          <w:delText xml:space="preserve"> </w:delText>
        </w:r>
      </w:del>
      <w:r w:rsidR="005D7386" w:rsidRPr="008654CA">
        <w:rPr>
          <w:i/>
          <w:iCs/>
          <w:lang w:bidi="it-IT"/>
        </w:rPr>
        <w:t xml:space="preserve">In assenza di prenotazione i clienti avranno la possibilità di occupare un tavolo non ancora prenotato che rimarrà non disponibile analogamente al caso della prenotazione. </w:t>
      </w:r>
    </w:p>
    <w:p w14:paraId="1311C9E7" w14:textId="72CE5B86" w:rsidR="00903D13" w:rsidRPr="008654CA" w:rsidRDefault="00903D13" w:rsidP="007021DE">
      <w:pPr>
        <w:rPr>
          <w:i/>
          <w:iCs/>
          <w:lang w:bidi="it-IT"/>
        </w:rPr>
      </w:pPr>
      <w:r w:rsidRPr="008654CA">
        <w:rPr>
          <w:i/>
          <w:iCs/>
          <w:lang w:bidi="it-IT"/>
        </w:rPr>
        <w:t xml:space="preserve">Ogni tavolo ha un numero univoco per riconoscerlo. Durante un turno i camerieri si suddividono i tavoli a cui prendere le ordinazioni, tali camerieri vengono ritenuti responsabili per il servizio. </w:t>
      </w:r>
      <w:r w:rsidR="00917063" w:rsidRPr="008654CA">
        <w:rPr>
          <w:i/>
          <w:iCs/>
          <w:lang w:bidi="it-IT"/>
        </w:rPr>
        <w:t xml:space="preserve">A fine serata tramite un’applicazione i clienti possono dare un giudizio al cameriere e se lo desiderano lasciare una mancia. </w:t>
      </w:r>
    </w:p>
    <w:p w14:paraId="719A1844" w14:textId="4725FC7F" w:rsidR="00917063" w:rsidRDefault="00917063" w:rsidP="007021DE">
      <w:pPr>
        <w:rPr>
          <w:i/>
          <w:iCs/>
          <w:lang w:bidi="it-IT"/>
        </w:rPr>
      </w:pPr>
      <w:r w:rsidRPr="008654CA">
        <w:rPr>
          <w:i/>
          <w:iCs/>
          <w:lang w:bidi="it-IT"/>
        </w:rPr>
        <w:t xml:space="preserve">Infine il cassiere si occupa di emettere </w:t>
      </w:r>
      <w:r w:rsidR="008654CA" w:rsidRPr="008654CA">
        <w:rPr>
          <w:i/>
          <w:iCs/>
          <w:lang w:bidi="it-IT"/>
        </w:rPr>
        <w:t>lo scontrino relativo alle consumazioni effettuate durante il suo turno.“</w:t>
      </w:r>
    </w:p>
    <w:p w14:paraId="17547326" w14:textId="1B23101B" w:rsidR="008654CA" w:rsidRDefault="008654CA" w:rsidP="007021DE">
      <w:pPr>
        <w:rPr>
          <w:ins w:id="466" w:author="angelo parrinello" w:date="2020-09-07T15:02:00Z"/>
          <w:i/>
          <w:iCs/>
          <w:lang w:bidi="it-IT"/>
        </w:rPr>
      </w:pPr>
    </w:p>
    <w:p w14:paraId="2B2D8B04" w14:textId="77777777" w:rsidR="00811F10" w:rsidRDefault="00811F10" w:rsidP="007021DE">
      <w:pPr>
        <w:rPr>
          <w:i/>
          <w:iCs/>
          <w:lang w:bidi="it-IT"/>
        </w:rPr>
      </w:pPr>
    </w:p>
    <w:p w14:paraId="24D1029F" w14:textId="015E4F7A" w:rsidR="008654CA" w:rsidDel="00A415DC" w:rsidRDefault="008654CA" w:rsidP="007021DE">
      <w:pPr>
        <w:rPr>
          <w:del w:id="467" w:author="angelo parrinello" w:date="2020-08-27T16:48:00Z"/>
          <w:i/>
          <w:iCs/>
          <w:lang w:bidi="it-IT"/>
        </w:rPr>
      </w:pPr>
    </w:p>
    <w:p w14:paraId="1A1BBA43" w14:textId="34C565FF" w:rsidR="008654CA" w:rsidDel="00A415DC" w:rsidRDefault="008654CA" w:rsidP="007021DE">
      <w:pPr>
        <w:rPr>
          <w:del w:id="468" w:author="angelo parrinello" w:date="2020-08-27T16:48:00Z"/>
          <w:i/>
          <w:iCs/>
          <w:lang w:bidi="it-IT"/>
        </w:rPr>
      </w:pPr>
    </w:p>
    <w:p w14:paraId="13E6BBD2" w14:textId="77777777" w:rsidR="008654CA" w:rsidRPr="008654CA" w:rsidRDefault="008654CA" w:rsidP="007021DE">
      <w:pPr>
        <w:rPr>
          <w:lang w:bidi="it-IT"/>
        </w:rPr>
      </w:pPr>
    </w:p>
    <w:p w14:paraId="7A3B57D5" w14:textId="3976FABB" w:rsidR="006B1675" w:rsidRPr="00587F35" w:rsidRDefault="008654CA" w:rsidP="008654CA">
      <w:pPr>
        <w:pStyle w:val="Titolo2"/>
        <w:rPr>
          <w:u w:val="single"/>
          <w:lang w:bidi="it-IT"/>
        </w:rPr>
      </w:pPr>
      <w:bookmarkStart w:id="469" w:name="_Toc50387778"/>
      <w:r>
        <w:rPr>
          <w:lang w:bidi="it-IT"/>
        </w:rPr>
        <w:lastRenderedPageBreak/>
        <w:t>ESTRAZIONE DEI CONCETTI PRINCIPALI</w:t>
      </w:r>
      <w:bookmarkEnd w:id="469"/>
    </w:p>
    <w:tbl>
      <w:tblPr>
        <w:tblStyle w:val="Grigliatabella"/>
        <w:tblW w:w="9959" w:type="dxa"/>
        <w:tblInd w:w="-832" w:type="dxa"/>
        <w:tblLook w:val="04A0" w:firstRow="1" w:lastRow="0" w:firstColumn="1" w:lastColumn="0" w:noHBand="0" w:noVBand="1"/>
      </w:tblPr>
      <w:tblGrid>
        <w:gridCol w:w="3319"/>
        <w:gridCol w:w="3319"/>
        <w:gridCol w:w="3321"/>
      </w:tblGrid>
      <w:tr w:rsidR="00AE621F" w14:paraId="54F311A1" w14:textId="77777777" w:rsidTr="008C2752">
        <w:trPr>
          <w:trHeight w:val="316"/>
        </w:trPr>
        <w:tc>
          <w:tcPr>
            <w:tcW w:w="3319" w:type="dxa"/>
            <w:shd w:val="clear" w:color="auto" w:fill="BDC8D4" w:themeFill="accent6" w:themeFillTint="66"/>
          </w:tcPr>
          <w:p w14:paraId="2E1CE70F" w14:textId="47D28A5D" w:rsidR="00AE621F" w:rsidRPr="00AE621F" w:rsidRDefault="00AE621F" w:rsidP="008654CA">
            <w:pPr>
              <w:rPr>
                <w:b/>
                <w:bCs/>
                <w:lang w:bidi="it-IT"/>
              </w:rPr>
            </w:pPr>
            <w:r w:rsidRPr="00AE621F">
              <w:rPr>
                <w:b/>
                <w:bCs/>
                <w:lang w:bidi="it-IT"/>
              </w:rPr>
              <w:t>Termine</w:t>
            </w:r>
          </w:p>
        </w:tc>
        <w:tc>
          <w:tcPr>
            <w:tcW w:w="3319" w:type="dxa"/>
            <w:shd w:val="clear" w:color="auto" w:fill="BDC8D4" w:themeFill="accent6" w:themeFillTint="66"/>
          </w:tcPr>
          <w:p w14:paraId="25D903D7" w14:textId="2A41DB6A" w:rsidR="00AE621F" w:rsidRPr="00AE621F" w:rsidRDefault="00AE621F" w:rsidP="008654CA">
            <w:pPr>
              <w:rPr>
                <w:b/>
                <w:bCs/>
                <w:lang w:bidi="it-IT"/>
              </w:rPr>
            </w:pPr>
            <w:r w:rsidRPr="00AE621F">
              <w:rPr>
                <w:b/>
                <w:bCs/>
                <w:lang w:bidi="it-IT"/>
              </w:rPr>
              <w:t>Breve descrizione</w:t>
            </w:r>
          </w:p>
        </w:tc>
        <w:tc>
          <w:tcPr>
            <w:tcW w:w="3321" w:type="dxa"/>
            <w:shd w:val="clear" w:color="auto" w:fill="BDC8D4" w:themeFill="accent6" w:themeFillTint="66"/>
          </w:tcPr>
          <w:p w14:paraId="11751D55" w14:textId="0F0255A1" w:rsidR="00AE621F" w:rsidRPr="00AE621F" w:rsidRDefault="00AE621F" w:rsidP="008654CA">
            <w:pPr>
              <w:rPr>
                <w:b/>
                <w:bCs/>
                <w:lang w:bidi="it-IT"/>
              </w:rPr>
            </w:pPr>
            <w:r w:rsidRPr="00AE621F">
              <w:rPr>
                <w:b/>
                <w:bCs/>
                <w:lang w:bidi="it-IT"/>
              </w:rPr>
              <w:t>Eventuali sinonimi</w:t>
            </w:r>
          </w:p>
        </w:tc>
      </w:tr>
      <w:tr w:rsidR="00AE621F" w:rsidRPr="00AE621F" w14:paraId="0176128D" w14:textId="77777777" w:rsidTr="00CC508A">
        <w:trPr>
          <w:trHeight w:val="316"/>
        </w:trPr>
        <w:tc>
          <w:tcPr>
            <w:tcW w:w="3319" w:type="dxa"/>
            <w:shd w:val="clear" w:color="auto" w:fill="CD532D" w:themeFill="accent3"/>
          </w:tcPr>
          <w:p w14:paraId="0BF83FD5" w14:textId="3F9F2198" w:rsidR="00AE621F" w:rsidRPr="00AE621F" w:rsidRDefault="00AE621F" w:rsidP="008C2752">
            <w:pPr>
              <w:jc w:val="center"/>
              <w:rPr>
                <w:lang w:bidi="it-IT"/>
              </w:rPr>
            </w:pPr>
            <w:r w:rsidRPr="00AE621F">
              <w:rPr>
                <w:lang w:bidi="it-IT"/>
              </w:rPr>
              <w:t>Dipendente</w:t>
            </w:r>
          </w:p>
        </w:tc>
        <w:tc>
          <w:tcPr>
            <w:tcW w:w="3319" w:type="dxa"/>
            <w:shd w:val="clear" w:color="auto" w:fill="CD532D" w:themeFill="accent3"/>
          </w:tcPr>
          <w:p w14:paraId="4DB588E6" w14:textId="0D92C79C" w:rsidR="00AE621F" w:rsidRPr="00AE621F" w:rsidRDefault="00AE621F" w:rsidP="008C2752">
            <w:pPr>
              <w:jc w:val="center"/>
              <w:rPr>
                <w:lang w:bidi="it-IT"/>
              </w:rPr>
            </w:pPr>
            <w:r w:rsidRPr="00AE621F">
              <w:rPr>
                <w:lang w:bidi="it-IT"/>
              </w:rPr>
              <w:t>Il lavoratore che si occupa di una specifica mansione all’interno del negozio</w:t>
            </w:r>
            <w:r w:rsidR="008C2752">
              <w:rPr>
                <w:lang w:bidi="it-IT"/>
              </w:rPr>
              <w:t>.</w:t>
            </w:r>
          </w:p>
        </w:tc>
        <w:tc>
          <w:tcPr>
            <w:tcW w:w="3321" w:type="dxa"/>
            <w:shd w:val="clear" w:color="auto" w:fill="CD532D" w:themeFill="accent3"/>
          </w:tcPr>
          <w:p w14:paraId="4851B413" w14:textId="5B7F1B15" w:rsidR="00AE621F" w:rsidRPr="00AE621F" w:rsidRDefault="00AE621F" w:rsidP="008C2752">
            <w:pPr>
              <w:jc w:val="center"/>
              <w:rPr>
                <w:lang w:bidi="it-IT"/>
              </w:rPr>
            </w:pPr>
            <w:r w:rsidRPr="00AE621F">
              <w:rPr>
                <w:lang w:bidi="it-IT"/>
              </w:rPr>
              <w:t>Lavor</w:t>
            </w:r>
            <w:r w:rsidR="008C2752">
              <w:rPr>
                <w:lang w:bidi="it-IT"/>
              </w:rPr>
              <w:t>atore</w:t>
            </w:r>
          </w:p>
        </w:tc>
      </w:tr>
      <w:tr w:rsidR="00AE621F" w:rsidRPr="00AE621F" w14:paraId="6A2D7143" w14:textId="77777777" w:rsidTr="00CC508A">
        <w:trPr>
          <w:trHeight w:val="330"/>
        </w:trPr>
        <w:tc>
          <w:tcPr>
            <w:tcW w:w="3319" w:type="dxa"/>
            <w:shd w:val="clear" w:color="auto" w:fill="FFC144" w:themeFill="accent4" w:themeFillTint="99"/>
          </w:tcPr>
          <w:p w14:paraId="29B24FF0" w14:textId="700A6D30" w:rsidR="00AE621F" w:rsidRPr="00AE621F" w:rsidRDefault="008C2752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3319" w:type="dxa"/>
            <w:shd w:val="clear" w:color="auto" w:fill="FFC144" w:themeFill="accent4" w:themeFillTint="99"/>
          </w:tcPr>
          <w:p w14:paraId="38B1842E" w14:textId="634C9F93" w:rsidR="00AE621F" w:rsidRPr="00AE621F" w:rsidRDefault="008C2752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Corrisponde sia alla prenotazione telefonica che a quella “istantanea” fatta a voce dal cliente quando entra nel ristorante.</w:t>
            </w:r>
          </w:p>
        </w:tc>
        <w:tc>
          <w:tcPr>
            <w:tcW w:w="3321" w:type="dxa"/>
            <w:shd w:val="clear" w:color="auto" w:fill="FFC144" w:themeFill="accent4" w:themeFillTint="99"/>
          </w:tcPr>
          <w:p w14:paraId="0D289D76" w14:textId="4BC4A18E" w:rsidR="00AE621F" w:rsidRPr="00AE621F" w:rsidRDefault="008C2752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Impegno</w:t>
            </w:r>
          </w:p>
        </w:tc>
      </w:tr>
      <w:tr w:rsidR="00AE621F" w:rsidRPr="00AE621F" w14:paraId="6012BE96" w14:textId="77777777" w:rsidTr="00CC508A">
        <w:trPr>
          <w:trHeight w:val="199"/>
        </w:trPr>
        <w:tc>
          <w:tcPr>
            <w:tcW w:w="3319" w:type="dxa"/>
            <w:shd w:val="clear" w:color="auto" w:fill="76A35D" w:themeFill="accent2"/>
          </w:tcPr>
          <w:p w14:paraId="478D703E" w14:textId="197DC0AA" w:rsidR="00AE621F" w:rsidRPr="00AE621F" w:rsidRDefault="002037F8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</w:t>
            </w:r>
            <w:r w:rsidR="008C2752">
              <w:rPr>
                <w:lang w:bidi="it-IT"/>
              </w:rPr>
              <w:t>rdine</w:t>
            </w:r>
          </w:p>
        </w:tc>
        <w:tc>
          <w:tcPr>
            <w:tcW w:w="3319" w:type="dxa"/>
            <w:shd w:val="clear" w:color="auto" w:fill="76A35D" w:themeFill="accent2"/>
          </w:tcPr>
          <w:p w14:paraId="1817C2C2" w14:textId="2F5D3B6D" w:rsidR="00AE621F" w:rsidRPr="00AE621F" w:rsidRDefault="008C2752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 xml:space="preserve">Entità che specifica il prezzo e la quantità di un ingrediente acquistato da un cuoco. </w:t>
            </w:r>
          </w:p>
        </w:tc>
        <w:tc>
          <w:tcPr>
            <w:tcW w:w="3321" w:type="dxa"/>
            <w:shd w:val="clear" w:color="auto" w:fill="76A35D" w:themeFill="accent2"/>
          </w:tcPr>
          <w:p w14:paraId="629743D9" w14:textId="054E1911" w:rsidR="00AE621F" w:rsidRPr="00AE621F" w:rsidRDefault="008C2752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Ordine d’acquisto</w:t>
            </w:r>
            <w:r w:rsidR="00514DB4">
              <w:rPr>
                <w:lang w:bidi="it-IT"/>
              </w:rPr>
              <w:t xml:space="preserve">, </w:t>
            </w:r>
            <w:r w:rsidR="002037F8">
              <w:rPr>
                <w:lang w:bidi="it-IT"/>
              </w:rPr>
              <w:t>Dettaglio o</w:t>
            </w:r>
            <w:r w:rsidR="00514DB4">
              <w:rPr>
                <w:lang w:bidi="it-IT"/>
              </w:rPr>
              <w:t>rdine</w:t>
            </w:r>
          </w:p>
        </w:tc>
      </w:tr>
      <w:tr w:rsidR="00FA0FAD" w:rsidRPr="00AE621F" w14:paraId="640994BC" w14:textId="77777777" w:rsidTr="00CC508A">
        <w:trPr>
          <w:trHeight w:val="199"/>
        </w:trPr>
        <w:tc>
          <w:tcPr>
            <w:tcW w:w="3319" w:type="dxa"/>
            <w:shd w:val="clear" w:color="auto" w:fill="5F7791" w:themeFill="accent6"/>
          </w:tcPr>
          <w:p w14:paraId="7F716ECB" w14:textId="3FD9D782" w:rsidR="00FA0FAD" w:rsidRDefault="00FA0FAD" w:rsidP="00FA0FAD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Turno</w:t>
            </w:r>
          </w:p>
        </w:tc>
        <w:tc>
          <w:tcPr>
            <w:tcW w:w="3319" w:type="dxa"/>
            <w:shd w:val="clear" w:color="auto" w:fill="5F7791" w:themeFill="accent6"/>
          </w:tcPr>
          <w:p w14:paraId="3DB45224" w14:textId="3B952A08" w:rsidR="00FA0FAD" w:rsidRDefault="00FA0FAD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Turno lavorativo</w:t>
            </w:r>
          </w:p>
        </w:tc>
        <w:tc>
          <w:tcPr>
            <w:tcW w:w="3321" w:type="dxa"/>
            <w:shd w:val="clear" w:color="auto" w:fill="5F7791" w:themeFill="accent6"/>
          </w:tcPr>
          <w:p w14:paraId="49BFF43D" w14:textId="77777777" w:rsidR="00FA0FAD" w:rsidRDefault="00FA0FAD" w:rsidP="008C2752">
            <w:pPr>
              <w:jc w:val="center"/>
              <w:rPr>
                <w:lang w:bidi="it-IT"/>
              </w:rPr>
            </w:pPr>
          </w:p>
        </w:tc>
      </w:tr>
      <w:tr w:rsidR="00FA0FAD" w:rsidRPr="00AE621F" w14:paraId="3E4676CD" w14:textId="77777777" w:rsidTr="00CC508A">
        <w:trPr>
          <w:trHeight w:val="199"/>
        </w:trPr>
        <w:tc>
          <w:tcPr>
            <w:tcW w:w="3319" w:type="dxa"/>
            <w:shd w:val="clear" w:color="auto" w:fill="ECB9A9" w:themeFill="accent3" w:themeFillTint="66"/>
          </w:tcPr>
          <w:p w14:paraId="5E572F94" w14:textId="25CFB55D" w:rsidR="00FA0FAD" w:rsidRDefault="00FA0FAD" w:rsidP="00FA0FAD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Tavolo</w:t>
            </w:r>
          </w:p>
        </w:tc>
        <w:tc>
          <w:tcPr>
            <w:tcW w:w="3319" w:type="dxa"/>
            <w:shd w:val="clear" w:color="auto" w:fill="ECB9A9" w:themeFill="accent3" w:themeFillTint="66"/>
          </w:tcPr>
          <w:p w14:paraId="51C928D7" w14:textId="1C72FEE8" w:rsidR="00FA0FAD" w:rsidRDefault="006058EC" w:rsidP="00FA0FAD">
            <w:pPr>
              <w:tabs>
                <w:tab w:val="center" w:pos="1551"/>
              </w:tabs>
              <w:jc w:val="center"/>
              <w:rPr>
                <w:lang w:bidi="it-IT"/>
              </w:rPr>
            </w:pPr>
            <w:r>
              <w:rPr>
                <w:lang w:bidi="it-IT"/>
              </w:rPr>
              <w:t>Tavolo numerato e prenotabile</w:t>
            </w:r>
          </w:p>
        </w:tc>
        <w:tc>
          <w:tcPr>
            <w:tcW w:w="3321" w:type="dxa"/>
            <w:shd w:val="clear" w:color="auto" w:fill="ECB9A9" w:themeFill="accent3" w:themeFillTint="66"/>
          </w:tcPr>
          <w:p w14:paraId="2D30A569" w14:textId="77777777" w:rsidR="00FA0FAD" w:rsidRDefault="00FA0FAD" w:rsidP="008C2752">
            <w:pPr>
              <w:jc w:val="center"/>
              <w:rPr>
                <w:lang w:bidi="it-IT"/>
              </w:rPr>
            </w:pPr>
          </w:p>
        </w:tc>
      </w:tr>
      <w:tr w:rsidR="006058EC" w:rsidRPr="00AE621F" w14:paraId="228CD033" w14:textId="77777777" w:rsidTr="00CC508A">
        <w:trPr>
          <w:trHeight w:val="199"/>
        </w:trPr>
        <w:tc>
          <w:tcPr>
            <w:tcW w:w="3319" w:type="dxa"/>
            <w:shd w:val="clear" w:color="auto" w:fill="993D21" w:themeFill="accent3" w:themeFillShade="BF"/>
          </w:tcPr>
          <w:p w14:paraId="58539504" w14:textId="52D29756" w:rsidR="006058EC" w:rsidRDefault="00E414DF" w:rsidP="00FA0FAD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DDT</w:t>
            </w:r>
          </w:p>
        </w:tc>
        <w:tc>
          <w:tcPr>
            <w:tcW w:w="3319" w:type="dxa"/>
            <w:shd w:val="clear" w:color="auto" w:fill="993D21" w:themeFill="accent3" w:themeFillShade="BF"/>
          </w:tcPr>
          <w:p w14:paraId="1988B018" w14:textId="22095E19" w:rsidR="006058EC" w:rsidRDefault="006058EC" w:rsidP="00FA0FAD">
            <w:pPr>
              <w:tabs>
                <w:tab w:val="center" w:pos="1551"/>
              </w:tabs>
              <w:jc w:val="center"/>
              <w:rPr>
                <w:lang w:bidi="it-IT"/>
              </w:rPr>
            </w:pPr>
            <w:r>
              <w:rPr>
                <w:lang w:bidi="it-IT"/>
              </w:rPr>
              <w:t>Documento che d</w:t>
            </w:r>
            <w:r w:rsidR="00E414DF">
              <w:rPr>
                <w:lang w:bidi="it-IT"/>
              </w:rPr>
              <w:t xml:space="preserve">escrive </w:t>
            </w:r>
            <w:ins w:id="470" w:author="angelo parrinello" w:date="2020-09-07T15:03:00Z">
              <w:r w:rsidR="00811F10">
                <w:rPr>
                  <w:lang w:bidi="it-IT"/>
                </w:rPr>
                <w:t>l’avvenuta consegna di uno o più ordini</w:t>
              </w:r>
            </w:ins>
            <w:del w:id="471" w:author="angelo parrinello" w:date="2020-09-07T15:03:00Z">
              <w:r w:rsidR="00E414DF" w:rsidDel="00811F10">
                <w:rPr>
                  <w:lang w:bidi="it-IT"/>
                </w:rPr>
                <w:delText>il contenuto dell’ordine</w:delText>
              </w:r>
            </w:del>
          </w:p>
        </w:tc>
        <w:tc>
          <w:tcPr>
            <w:tcW w:w="3321" w:type="dxa"/>
            <w:shd w:val="clear" w:color="auto" w:fill="993D21" w:themeFill="accent3" w:themeFillShade="BF"/>
          </w:tcPr>
          <w:p w14:paraId="2BD842F1" w14:textId="10A39796" w:rsidR="006058EC" w:rsidRDefault="00E414DF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Documento di trasporto</w:t>
            </w:r>
          </w:p>
        </w:tc>
      </w:tr>
      <w:tr w:rsidR="006058EC" w:rsidRPr="00AE621F" w14:paraId="41FC2BB8" w14:textId="77777777" w:rsidTr="00CC508A">
        <w:trPr>
          <w:trHeight w:val="199"/>
        </w:trPr>
        <w:tc>
          <w:tcPr>
            <w:tcW w:w="3319" w:type="dxa"/>
            <w:shd w:val="clear" w:color="auto" w:fill="FF0000"/>
          </w:tcPr>
          <w:p w14:paraId="5ADF79D0" w14:textId="7EBD1D57" w:rsidR="006058EC" w:rsidRDefault="006058EC" w:rsidP="00FA0FAD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Scontrino</w:t>
            </w:r>
          </w:p>
        </w:tc>
        <w:tc>
          <w:tcPr>
            <w:tcW w:w="3319" w:type="dxa"/>
            <w:shd w:val="clear" w:color="auto" w:fill="FF0000"/>
          </w:tcPr>
          <w:p w14:paraId="4A510770" w14:textId="2DC99872" w:rsidR="006058EC" w:rsidRDefault="006058EC" w:rsidP="00FA0FAD">
            <w:pPr>
              <w:tabs>
                <w:tab w:val="center" w:pos="1551"/>
              </w:tabs>
              <w:jc w:val="center"/>
              <w:rPr>
                <w:lang w:bidi="it-IT"/>
              </w:rPr>
            </w:pPr>
            <w:r>
              <w:rPr>
                <w:lang w:bidi="it-IT"/>
              </w:rPr>
              <w:t>Documento emesso dai cassieri per il pagamento</w:t>
            </w:r>
          </w:p>
        </w:tc>
        <w:tc>
          <w:tcPr>
            <w:tcW w:w="3321" w:type="dxa"/>
            <w:shd w:val="clear" w:color="auto" w:fill="FF0000"/>
          </w:tcPr>
          <w:p w14:paraId="21973C97" w14:textId="4CDFA221" w:rsidR="006058EC" w:rsidRDefault="00A40DD0" w:rsidP="008C2752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Conto</w:t>
            </w:r>
          </w:p>
        </w:tc>
      </w:tr>
    </w:tbl>
    <w:p w14:paraId="025C573E" w14:textId="77777777" w:rsidR="00514DB4" w:rsidRDefault="00514DB4" w:rsidP="008654CA">
      <w:pPr>
        <w:rPr>
          <w:lang w:bidi="it-IT"/>
        </w:rPr>
      </w:pPr>
    </w:p>
    <w:p w14:paraId="7966473B" w14:textId="29998A53" w:rsidR="00514DB4" w:rsidRPr="00CC508A" w:rsidRDefault="00514DB4" w:rsidP="008654CA">
      <w:pPr>
        <w:rPr>
          <w:u w:val="single" w:color="CD532D" w:themeColor="accent3"/>
          <w:lang w:bidi="it-IT"/>
        </w:rPr>
      </w:pPr>
      <w:r>
        <w:rPr>
          <w:lang w:bidi="it-IT"/>
        </w:rPr>
        <w:t>Avvalendoci del vecchio sistema informativo cartaceo abbiamo integrato le informazioni acquisite in fase di intervista ritenendo nel complesso che i dati raccolti siano sufficienti per procedere alla definizione del progetto. Di seguito riportiamo il testo modificato:</w:t>
      </w:r>
    </w:p>
    <w:p w14:paraId="4FC7FBCE" w14:textId="77777777" w:rsidR="00514DB4" w:rsidRPr="008654CA" w:rsidRDefault="00514DB4" w:rsidP="00514DB4">
      <w:pPr>
        <w:rPr>
          <w:i/>
          <w:iCs/>
        </w:rPr>
      </w:pPr>
      <w:r>
        <w:rPr>
          <w:lang w:bidi="it-IT"/>
        </w:rPr>
        <w:t xml:space="preserve"> </w:t>
      </w:r>
      <w:r w:rsidRPr="008654CA">
        <w:rPr>
          <w:i/>
          <w:iCs/>
        </w:rPr>
        <w:t xml:space="preserve">“Il ristorante thailandese Kinkhao Thai Food &amp; Drinks, con sola sede a Forlì in Corso della Repubblica 135, richiede la realizzazione di un sistema informativo che sia di supporto alla gestione della loro attività. </w:t>
      </w:r>
    </w:p>
    <w:p w14:paraId="4613F6E3" w14:textId="0C7E2872" w:rsidR="00514DB4" w:rsidRDefault="00514DB4" w:rsidP="00514DB4">
      <w:pPr>
        <w:rPr>
          <w:i/>
          <w:iCs/>
        </w:rPr>
      </w:pPr>
      <w:r w:rsidRPr="008654CA">
        <w:rPr>
          <w:i/>
          <w:iCs/>
        </w:rPr>
        <w:t xml:space="preserve">All’interno del ristorante lavorano camerieri, cuochi e cassieri, identificati dal codice fiscale. L’inquadramento contrattuale dei singoli </w:t>
      </w:r>
      <w:r w:rsidRPr="00CC508A">
        <w:rPr>
          <w:i/>
          <w:iCs/>
          <w:color w:val="CD532D" w:themeColor="accent3"/>
        </w:rPr>
        <w:t>lavoratori</w:t>
      </w:r>
      <w:r w:rsidRPr="008654CA">
        <w:rPr>
          <w:i/>
          <w:iCs/>
        </w:rPr>
        <w:t xml:space="preserve"> prevede sia contratti a tempo determinato che indeterminato con una retribuzione fissa. Il lavoro di ogni </w:t>
      </w:r>
      <w:r w:rsidRPr="00CC508A">
        <w:rPr>
          <w:i/>
          <w:iCs/>
          <w:color w:val="CD532D" w:themeColor="accent3"/>
        </w:rPr>
        <w:t xml:space="preserve">dipendente </w:t>
      </w:r>
      <w:r w:rsidRPr="008654CA">
        <w:rPr>
          <w:i/>
          <w:iCs/>
        </w:rPr>
        <w:t xml:space="preserve">è organizzato in </w:t>
      </w:r>
      <w:r w:rsidRPr="00CC508A">
        <w:rPr>
          <w:i/>
          <w:iCs/>
          <w:color w:val="5F7791" w:themeColor="accent6"/>
        </w:rPr>
        <w:t>turni</w:t>
      </w:r>
      <w:r w:rsidRPr="008654CA">
        <w:rPr>
          <w:i/>
          <w:iCs/>
        </w:rPr>
        <w:t xml:space="preserve">, durante un </w:t>
      </w:r>
      <w:r w:rsidRPr="00CC508A">
        <w:rPr>
          <w:i/>
          <w:iCs/>
          <w:color w:val="5F7791" w:themeColor="accent6"/>
        </w:rPr>
        <w:t xml:space="preserve">turno </w:t>
      </w:r>
      <w:r w:rsidRPr="008654CA">
        <w:rPr>
          <w:i/>
          <w:iCs/>
        </w:rPr>
        <w:t xml:space="preserve">lavorano più </w:t>
      </w:r>
      <w:r w:rsidRPr="00CC508A">
        <w:rPr>
          <w:i/>
          <w:iCs/>
          <w:color w:val="CD532D" w:themeColor="accent3"/>
        </w:rPr>
        <w:t xml:space="preserve">dipendenti </w:t>
      </w:r>
      <w:r w:rsidRPr="008654CA">
        <w:rPr>
          <w:i/>
          <w:iCs/>
        </w:rPr>
        <w:t xml:space="preserve">per una durata prefissata in una certa data.  </w:t>
      </w:r>
    </w:p>
    <w:p w14:paraId="5EE2456D" w14:textId="77777777" w:rsidR="00E414DF" w:rsidRPr="008654CA" w:rsidRDefault="00E414DF" w:rsidP="00514DB4">
      <w:pPr>
        <w:rPr>
          <w:i/>
          <w:iCs/>
        </w:rPr>
      </w:pPr>
    </w:p>
    <w:p w14:paraId="06F32F45" w14:textId="51451A9E" w:rsidR="00514DB4" w:rsidRPr="008654CA" w:rsidRDefault="00514DB4" w:rsidP="00514DB4">
      <w:pPr>
        <w:rPr>
          <w:i/>
          <w:iCs/>
        </w:rPr>
      </w:pPr>
      <w:r w:rsidRPr="008654CA">
        <w:rPr>
          <w:i/>
          <w:iCs/>
        </w:rPr>
        <w:t xml:space="preserve">I cuochi sono responsabili di commissionare gli </w:t>
      </w:r>
      <w:r w:rsidRPr="00CC508A">
        <w:rPr>
          <w:i/>
          <w:iCs/>
          <w:color w:val="76A35D" w:themeColor="accent2"/>
        </w:rPr>
        <w:t xml:space="preserve">ordini di acquisto </w:t>
      </w:r>
      <w:r w:rsidRPr="008654CA">
        <w:rPr>
          <w:i/>
          <w:iCs/>
        </w:rPr>
        <w:t xml:space="preserve">degli ingredienti per la realizzazione di piatti e bevande ordinabili. </w:t>
      </w:r>
      <w:r w:rsidR="00E414DF">
        <w:rPr>
          <w:i/>
          <w:iCs/>
        </w:rPr>
        <w:t xml:space="preserve">Il cuoco deve specificare quantità del singolo ingrediente e il prezzo unitario al quale lo intende acquistare in ogni </w:t>
      </w:r>
      <w:r w:rsidR="00E414DF" w:rsidRPr="00CC508A">
        <w:rPr>
          <w:i/>
          <w:iCs/>
          <w:color w:val="76A35D" w:themeColor="accent2"/>
        </w:rPr>
        <w:t>ordine</w:t>
      </w:r>
      <w:r w:rsidR="00E414DF">
        <w:rPr>
          <w:i/>
          <w:iCs/>
        </w:rPr>
        <w:t xml:space="preserve">. Le consegne avvengono tramite mezzi terzi o del fornitore, all’atto verrà fornito un </w:t>
      </w:r>
      <w:r w:rsidR="00E414DF" w:rsidRPr="00CC508A">
        <w:rPr>
          <w:i/>
          <w:iCs/>
          <w:color w:val="993D21" w:themeColor="accent3" w:themeShade="BF"/>
        </w:rPr>
        <w:t xml:space="preserve">documento di trasporto (DDT) </w:t>
      </w:r>
      <w:r w:rsidR="00E414DF">
        <w:rPr>
          <w:i/>
          <w:iCs/>
        </w:rPr>
        <w:t xml:space="preserve">che specifica ciò che contiene </w:t>
      </w:r>
      <w:r w:rsidR="00E414DF" w:rsidRPr="00CC508A">
        <w:rPr>
          <w:i/>
          <w:iCs/>
          <w:color w:val="76A35D" w:themeColor="accent2"/>
        </w:rPr>
        <w:t>l’ordine</w:t>
      </w:r>
      <w:r w:rsidR="00E414DF">
        <w:rPr>
          <w:i/>
          <w:iCs/>
        </w:rPr>
        <w:t xml:space="preserve">. In seguito verrà ricevuta la fattura relativa al </w:t>
      </w:r>
      <w:r w:rsidR="00E414DF" w:rsidRPr="00CC508A">
        <w:rPr>
          <w:i/>
          <w:iCs/>
          <w:color w:val="993D21" w:themeColor="accent3" w:themeShade="BF"/>
        </w:rPr>
        <w:t>DDT</w:t>
      </w:r>
      <w:r w:rsidR="00E414DF">
        <w:rPr>
          <w:i/>
          <w:iCs/>
        </w:rPr>
        <w:t>, entrambi i documenti sono intestati allo stesso fornitore.</w:t>
      </w:r>
    </w:p>
    <w:p w14:paraId="3A692483" w14:textId="253A43E6" w:rsidR="00514DB4" w:rsidRPr="008654CA" w:rsidRDefault="00514DB4" w:rsidP="00514DB4">
      <w:pPr>
        <w:rPr>
          <w:i/>
          <w:iCs/>
          <w:lang w:bidi="it-IT"/>
        </w:rPr>
      </w:pPr>
      <w:r w:rsidRPr="008654CA">
        <w:rPr>
          <w:i/>
          <w:iCs/>
        </w:rPr>
        <w:t xml:space="preserve">Il ristorante </w:t>
      </w:r>
      <w:r w:rsidRPr="008654CA">
        <w:rPr>
          <w:i/>
          <w:iCs/>
          <w:lang w:bidi="it-IT"/>
        </w:rPr>
        <w:t xml:space="preserve">accetta </w:t>
      </w:r>
      <w:r w:rsidRPr="00CC508A">
        <w:rPr>
          <w:i/>
          <w:iCs/>
          <w:color w:val="C78600" w:themeColor="accent4"/>
          <w:lang w:bidi="it-IT"/>
        </w:rPr>
        <w:t>prenotazioni</w:t>
      </w:r>
      <w:r w:rsidRPr="008654CA">
        <w:rPr>
          <w:i/>
          <w:iCs/>
          <w:lang w:bidi="it-IT"/>
        </w:rPr>
        <w:t xml:space="preserve">, ma dà la possibilità ai </w:t>
      </w:r>
      <w:r w:rsidRPr="00FA0FAD">
        <w:rPr>
          <w:i/>
          <w:iCs/>
          <w:lang w:bidi="it-IT"/>
        </w:rPr>
        <w:t>c</w:t>
      </w:r>
      <w:r w:rsidR="00FA0FAD" w:rsidRPr="00FA0FAD">
        <w:rPr>
          <w:i/>
          <w:iCs/>
          <w:lang w:bidi="it-IT"/>
        </w:rPr>
        <w:t>onsumatori</w:t>
      </w:r>
      <w:r w:rsidRPr="008654CA">
        <w:rPr>
          <w:i/>
          <w:iCs/>
          <w:lang w:bidi="it-IT"/>
        </w:rPr>
        <w:t xml:space="preserve"> di sedersi ai </w:t>
      </w:r>
      <w:r w:rsidRPr="00CC508A">
        <w:rPr>
          <w:i/>
          <w:iCs/>
          <w:color w:val="ECB9A9" w:themeColor="accent3" w:themeTint="66"/>
          <w:lang w:bidi="it-IT"/>
        </w:rPr>
        <w:t xml:space="preserve">tavoli </w:t>
      </w:r>
      <w:r w:rsidRPr="008654CA">
        <w:rPr>
          <w:i/>
          <w:iCs/>
          <w:lang w:bidi="it-IT"/>
        </w:rPr>
        <w:t xml:space="preserve">anche senza aver </w:t>
      </w:r>
      <w:r w:rsidRPr="00CC508A">
        <w:rPr>
          <w:i/>
          <w:iCs/>
          <w:color w:val="C78600" w:themeColor="accent4"/>
          <w:lang w:bidi="it-IT"/>
        </w:rPr>
        <w:t>prenotato</w:t>
      </w:r>
      <w:r w:rsidRPr="008654CA">
        <w:rPr>
          <w:i/>
          <w:iCs/>
          <w:lang w:bidi="it-IT"/>
        </w:rPr>
        <w:t xml:space="preserve">. Il </w:t>
      </w:r>
      <w:r w:rsidRPr="00CC508A">
        <w:rPr>
          <w:i/>
          <w:iCs/>
          <w:lang w:bidi="it-IT"/>
        </w:rPr>
        <w:t>cliente</w:t>
      </w:r>
      <w:r w:rsidRPr="008654CA">
        <w:rPr>
          <w:i/>
          <w:iCs/>
          <w:lang w:bidi="it-IT"/>
        </w:rPr>
        <w:t xml:space="preserve"> telefona specificando il proprio nome, cognome e numero di telefono, oltre che alla data, all’orario e al numero di persone che sederanno al tavolo</w:t>
      </w:r>
      <w:del w:id="472" w:author="angelo parrinello" w:date="2020-09-07T15:04:00Z">
        <w:r w:rsidRPr="008654CA" w:rsidDel="00811F10">
          <w:rPr>
            <w:i/>
            <w:iCs/>
            <w:lang w:bidi="it-IT"/>
          </w:rPr>
          <w:delText xml:space="preserve">. Dopo la telefonata il </w:delText>
        </w:r>
        <w:r w:rsidRPr="00CC508A" w:rsidDel="00811F10">
          <w:rPr>
            <w:i/>
            <w:iCs/>
            <w:color w:val="ECB9A9" w:themeColor="accent3" w:themeTint="66"/>
            <w:lang w:bidi="it-IT"/>
          </w:rPr>
          <w:delText xml:space="preserve">tavolo </w:delText>
        </w:r>
        <w:r w:rsidRPr="008654CA" w:rsidDel="00811F10">
          <w:rPr>
            <w:i/>
            <w:iCs/>
            <w:lang w:bidi="it-IT"/>
          </w:rPr>
          <w:delText xml:space="preserve">si definisce occupato dall’orario della </w:delText>
        </w:r>
        <w:r w:rsidRPr="00CC508A" w:rsidDel="00811F10">
          <w:rPr>
            <w:i/>
            <w:iCs/>
            <w:color w:val="C78600" w:themeColor="accent4"/>
            <w:lang w:bidi="it-IT"/>
          </w:rPr>
          <w:delText xml:space="preserve">prenotazione </w:delText>
        </w:r>
        <w:r w:rsidRPr="008654CA" w:rsidDel="00811F10">
          <w:rPr>
            <w:i/>
            <w:iCs/>
            <w:lang w:bidi="it-IT"/>
          </w:rPr>
          <w:delText>fino a due ore dopo</w:delText>
        </w:r>
      </w:del>
      <w:r w:rsidRPr="008654CA">
        <w:rPr>
          <w:i/>
          <w:iCs/>
          <w:lang w:bidi="it-IT"/>
        </w:rPr>
        <w:t xml:space="preserve">. In assenza di </w:t>
      </w:r>
      <w:r w:rsidRPr="00CC508A">
        <w:rPr>
          <w:i/>
          <w:iCs/>
          <w:color w:val="C78600" w:themeColor="accent4"/>
          <w:lang w:bidi="it-IT"/>
        </w:rPr>
        <w:t xml:space="preserve">prenotazione </w:t>
      </w:r>
      <w:r w:rsidRPr="008654CA">
        <w:rPr>
          <w:i/>
          <w:iCs/>
          <w:lang w:bidi="it-IT"/>
        </w:rPr>
        <w:t xml:space="preserve">i </w:t>
      </w:r>
      <w:r w:rsidRPr="00CC508A">
        <w:rPr>
          <w:i/>
          <w:iCs/>
          <w:lang w:bidi="it-IT"/>
        </w:rPr>
        <w:t>clienti</w:t>
      </w:r>
      <w:r w:rsidRPr="008654CA">
        <w:rPr>
          <w:i/>
          <w:iCs/>
          <w:lang w:bidi="it-IT"/>
        </w:rPr>
        <w:t xml:space="preserve"> avranno la possibilità di occupare un </w:t>
      </w:r>
      <w:r w:rsidRPr="00CC508A">
        <w:rPr>
          <w:i/>
          <w:iCs/>
          <w:color w:val="ECB9A9" w:themeColor="accent3" w:themeTint="66"/>
          <w:lang w:bidi="it-IT"/>
        </w:rPr>
        <w:t xml:space="preserve">tavolo </w:t>
      </w:r>
      <w:r w:rsidRPr="008654CA">
        <w:rPr>
          <w:i/>
          <w:iCs/>
          <w:lang w:bidi="it-IT"/>
        </w:rPr>
        <w:lastRenderedPageBreak/>
        <w:t xml:space="preserve">non ancora </w:t>
      </w:r>
      <w:r w:rsidRPr="00CC508A">
        <w:rPr>
          <w:i/>
          <w:iCs/>
          <w:color w:val="C78600" w:themeColor="accent4"/>
          <w:lang w:bidi="it-IT"/>
        </w:rPr>
        <w:t xml:space="preserve">prenotato </w:t>
      </w:r>
      <w:r w:rsidRPr="008654CA">
        <w:rPr>
          <w:i/>
          <w:iCs/>
          <w:lang w:bidi="it-IT"/>
        </w:rPr>
        <w:t xml:space="preserve">che rimarrà non disponibile analogamente al caso della </w:t>
      </w:r>
      <w:r w:rsidRPr="00CC508A">
        <w:rPr>
          <w:i/>
          <w:iCs/>
          <w:color w:val="C78600" w:themeColor="accent4"/>
          <w:lang w:bidi="it-IT"/>
        </w:rPr>
        <w:t>prenotazione</w:t>
      </w:r>
      <w:r w:rsidRPr="008654CA">
        <w:rPr>
          <w:i/>
          <w:iCs/>
          <w:lang w:bidi="it-IT"/>
        </w:rPr>
        <w:t xml:space="preserve">. </w:t>
      </w:r>
    </w:p>
    <w:p w14:paraId="6EAA8323" w14:textId="77777777" w:rsidR="00514DB4" w:rsidRPr="008654CA" w:rsidRDefault="00514DB4" w:rsidP="00514DB4">
      <w:pPr>
        <w:rPr>
          <w:i/>
          <w:iCs/>
          <w:lang w:bidi="it-IT"/>
        </w:rPr>
      </w:pPr>
      <w:r w:rsidRPr="008654CA">
        <w:rPr>
          <w:i/>
          <w:iCs/>
          <w:lang w:bidi="it-IT"/>
        </w:rPr>
        <w:t xml:space="preserve">Ogni </w:t>
      </w:r>
      <w:r w:rsidRPr="00CC508A">
        <w:rPr>
          <w:i/>
          <w:iCs/>
          <w:color w:val="ECB9A9" w:themeColor="accent3" w:themeTint="66"/>
          <w:lang w:bidi="it-IT"/>
        </w:rPr>
        <w:t xml:space="preserve">tavolo </w:t>
      </w:r>
      <w:r w:rsidRPr="008654CA">
        <w:rPr>
          <w:i/>
          <w:iCs/>
          <w:lang w:bidi="it-IT"/>
        </w:rPr>
        <w:t xml:space="preserve">ha un numero univoco per riconoscerlo. Durante un </w:t>
      </w:r>
      <w:r w:rsidRPr="00CC508A">
        <w:rPr>
          <w:i/>
          <w:iCs/>
          <w:color w:val="5F7791" w:themeColor="accent6"/>
          <w:lang w:bidi="it-IT"/>
        </w:rPr>
        <w:t xml:space="preserve">turno </w:t>
      </w:r>
      <w:r w:rsidRPr="008654CA">
        <w:rPr>
          <w:i/>
          <w:iCs/>
          <w:lang w:bidi="it-IT"/>
        </w:rPr>
        <w:t xml:space="preserve">i camerieri si suddividono i </w:t>
      </w:r>
      <w:r w:rsidRPr="00CC508A">
        <w:rPr>
          <w:i/>
          <w:iCs/>
          <w:color w:val="ECB9A9" w:themeColor="accent3" w:themeTint="66"/>
          <w:lang w:bidi="it-IT"/>
        </w:rPr>
        <w:t xml:space="preserve">tavoli </w:t>
      </w:r>
      <w:r w:rsidRPr="008654CA">
        <w:rPr>
          <w:i/>
          <w:iCs/>
          <w:lang w:bidi="it-IT"/>
        </w:rPr>
        <w:t xml:space="preserve">a cui prendere le ordinazioni, tali camerieri vengono ritenuti responsabili per il servizio. A fine serata tramite un’applicazione i </w:t>
      </w:r>
      <w:r w:rsidRPr="00CC508A">
        <w:rPr>
          <w:i/>
          <w:iCs/>
          <w:lang w:bidi="it-IT"/>
        </w:rPr>
        <w:t>clienti</w:t>
      </w:r>
      <w:r w:rsidRPr="008654CA">
        <w:rPr>
          <w:i/>
          <w:iCs/>
          <w:lang w:bidi="it-IT"/>
        </w:rPr>
        <w:t xml:space="preserve"> possono dare un giudizio al cameriere e se lo desiderano lasciare una mancia. </w:t>
      </w:r>
    </w:p>
    <w:p w14:paraId="247DB5E5" w14:textId="07E30E8D" w:rsidR="008654CA" w:rsidRDefault="00514DB4" w:rsidP="00514DB4">
      <w:pPr>
        <w:rPr>
          <w:i/>
          <w:iCs/>
          <w:lang w:bidi="it-IT"/>
        </w:rPr>
      </w:pPr>
      <w:r w:rsidRPr="008654CA">
        <w:rPr>
          <w:i/>
          <w:iCs/>
          <w:lang w:bidi="it-IT"/>
        </w:rPr>
        <w:t xml:space="preserve">Infine il cassiere si occupa di emettere lo </w:t>
      </w:r>
      <w:r w:rsidRPr="00CC508A">
        <w:rPr>
          <w:i/>
          <w:iCs/>
          <w:color w:val="FF0000"/>
          <w:lang w:bidi="it-IT"/>
        </w:rPr>
        <w:t xml:space="preserve">scontrino </w:t>
      </w:r>
      <w:r w:rsidRPr="008654CA">
        <w:rPr>
          <w:i/>
          <w:iCs/>
          <w:lang w:bidi="it-IT"/>
        </w:rPr>
        <w:t xml:space="preserve">relativo alle consumazioni effettuate durante il suo </w:t>
      </w:r>
      <w:r w:rsidRPr="00CC508A">
        <w:rPr>
          <w:i/>
          <w:iCs/>
          <w:color w:val="5F7791" w:themeColor="accent6"/>
          <w:lang w:bidi="it-IT"/>
        </w:rPr>
        <w:t>turno</w:t>
      </w:r>
      <w:r w:rsidRPr="008654CA">
        <w:rPr>
          <w:i/>
          <w:iCs/>
          <w:lang w:bidi="it-IT"/>
        </w:rPr>
        <w:t>.“</w:t>
      </w:r>
    </w:p>
    <w:p w14:paraId="78CB17B5" w14:textId="68CB8223" w:rsidR="002432B2" w:rsidRDefault="002432B2" w:rsidP="00650CB6">
      <w:pPr>
        <w:rPr>
          <w:lang w:bidi="it-IT"/>
        </w:rPr>
      </w:pPr>
      <w:r>
        <w:rPr>
          <w:lang w:bidi="it-IT"/>
        </w:rPr>
        <w:t>Segue un elenco delle principali funzionalità richieste:</w:t>
      </w:r>
    </w:p>
    <w:p w14:paraId="676F1DD6" w14:textId="48AC94C5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 xml:space="preserve">Assumere un dipendente </w:t>
      </w:r>
    </w:p>
    <w:p w14:paraId="1FD41E63" w14:textId="6F98E4D3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Licenziare un dipendente</w:t>
      </w:r>
    </w:p>
    <w:p w14:paraId="49545956" w14:textId="699DE872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 xml:space="preserve">Registrare nuovi ordini </w:t>
      </w:r>
    </w:p>
    <w:p w14:paraId="69EB58E5" w14:textId="7543A00F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Aggiungere una prenotazione</w:t>
      </w:r>
      <w:r w:rsidR="00650CB6">
        <w:rPr>
          <w:lang w:bidi="it-IT"/>
        </w:rPr>
        <w:t xml:space="preserve"> istantanea</w:t>
      </w:r>
    </w:p>
    <w:p w14:paraId="28663C76" w14:textId="137446C8" w:rsidR="00650CB6" w:rsidRDefault="00650CB6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Aggiungere una prenotazione telefonica</w:t>
      </w:r>
    </w:p>
    <w:p w14:paraId="36E05A0D" w14:textId="02B470E1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Eliminare una prenotazione</w:t>
      </w:r>
    </w:p>
    <w:p w14:paraId="381757EC" w14:textId="5C8458EA" w:rsidR="002432B2" w:rsidRDefault="002432B2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Programmare un nuovo turno</w:t>
      </w:r>
    </w:p>
    <w:p w14:paraId="5C53E565" w14:textId="0D4E7FEA" w:rsidR="002432B2" w:rsidRDefault="00264ACD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Trovare il cameriere più gradito</w:t>
      </w:r>
    </w:p>
    <w:p w14:paraId="178DF62C" w14:textId="6D72C45C" w:rsidR="00264ACD" w:rsidRDefault="00264ACD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Trovare i ricavi del mese</w:t>
      </w:r>
    </w:p>
    <w:p w14:paraId="66E3EBCA" w14:textId="0186DFBE" w:rsidR="00264ACD" w:rsidRDefault="00264ACD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Trovare i costi del mese</w:t>
      </w:r>
    </w:p>
    <w:p w14:paraId="2E422490" w14:textId="585798C1" w:rsidR="00264ACD" w:rsidDel="00811F10" w:rsidRDefault="00264ACD" w:rsidP="002432B2">
      <w:pPr>
        <w:pStyle w:val="Paragrafoelenco"/>
        <w:numPr>
          <w:ilvl w:val="0"/>
          <w:numId w:val="21"/>
        </w:numPr>
        <w:rPr>
          <w:del w:id="473" w:author="angelo parrinello" w:date="2020-09-07T15:05:00Z"/>
          <w:lang w:bidi="it-IT"/>
        </w:rPr>
      </w:pPr>
      <w:del w:id="474" w:author="angelo parrinello" w:date="2020-09-07T15:05:00Z">
        <w:r w:rsidDel="00811F10">
          <w:rPr>
            <w:lang w:bidi="it-IT"/>
          </w:rPr>
          <w:delText>Trovare la voce di menu più ordinata</w:delText>
        </w:r>
      </w:del>
    </w:p>
    <w:p w14:paraId="5313A5D4" w14:textId="14F48FA0" w:rsidR="00264ACD" w:rsidDel="0098010A" w:rsidRDefault="00264ACD" w:rsidP="002432B2">
      <w:pPr>
        <w:pStyle w:val="Paragrafoelenco"/>
        <w:numPr>
          <w:ilvl w:val="0"/>
          <w:numId w:val="21"/>
        </w:numPr>
        <w:rPr>
          <w:del w:id="475" w:author="angelo parrinello" w:date="2020-09-07T15:05:00Z"/>
          <w:lang w:bidi="it-IT"/>
        </w:rPr>
      </w:pPr>
      <w:del w:id="476" w:author="angelo parrinello" w:date="2020-09-07T15:05:00Z">
        <w:r w:rsidDel="0098010A">
          <w:rPr>
            <w:lang w:bidi="it-IT"/>
          </w:rPr>
          <w:delText>Inserire un nuovo fornitore</w:delText>
        </w:r>
      </w:del>
    </w:p>
    <w:p w14:paraId="08DB49D4" w14:textId="1A82B3B7" w:rsidR="00264ACD" w:rsidDel="0098010A" w:rsidRDefault="00264ACD" w:rsidP="002432B2">
      <w:pPr>
        <w:pStyle w:val="Paragrafoelenco"/>
        <w:numPr>
          <w:ilvl w:val="0"/>
          <w:numId w:val="21"/>
        </w:numPr>
        <w:rPr>
          <w:del w:id="477" w:author="angelo parrinello" w:date="2020-09-07T15:05:00Z"/>
          <w:lang w:bidi="it-IT"/>
        </w:rPr>
      </w:pPr>
      <w:del w:id="478" w:author="angelo parrinello" w:date="2020-09-07T15:05:00Z">
        <w:r w:rsidDel="0098010A">
          <w:rPr>
            <w:lang w:bidi="it-IT"/>
          </w:rPr>
          <w:delText>Metodo di pagamento più utilizzato</w:delText>
        </w:r>
      </w:del>
    </w:p>
    <w:p w14:paraId="7E397846" w14:textId="6D92E2F0" w:rsidR="00264ACD" w:rsidRDefault="00264ACD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Sapere chi ha lavorato o dovrà lavorare in un turno</w:t>
      </w:r>
    </w:p>
    <w:p w14:paraId="37191211" w14:textId="6ECC2479" w:rsidR="00264ACD" w:rsidRDefault="00264ACD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Trovare gli ordini in sospeso</w:t>
      </w:r>
    </w:p>
    <w:p w14:paraId="28A015AE" w14:textId="43B4B54F" w:rsidR="00650CB6" w:rsidRDefault="00650CB6" w:rsidP="002432B2">
      <w:pPr>
        <w:pStyle w:val="Paragrafoelenco"/>
        <w:numPr>
          <w:ilvl w:val="0"/>
          <w:numId w:val="21"/>
        </w:numPr>
        <w:rPr>
          <w:lang w:bidi="it-IT"/>
        </w:rPr>
      </w:pPr>
      <w:r>
        <w:rPr>
          <w:lang w:bidi="it-IT"/>
        </w:rPr>
        <w:t>Visualizzare un determinato DDT</w:t>
      </w:r>
    </w:p>
    <w:p w14:paraId="19CE4081" w14:textId="18D7F61C" w:rsidR="00264ACD" w:rsidRDefault="003C3555" w:rsidP="002432B2">
      <w:pPr>
        <w:pStyle w:val="Paragrafoelenco"/>
        <w:numPr>
          <w:ilvl w:val="0"/>
          <w:numId w:val="21"/>
        </w:numPr>
        <w:rPr>
          <w:lang w:bidi="it-IT"/>
        </w:rPr>
      </w:pPr>
      <w:del w:id="479" w:author="angelo parrinello" w:date="2020-09-07T15:06:00Z">
        <w:r w:rsidDel="0098010A">
          <w:rPr>
            <w:lang w:bidi="it-IT"/>
          </w:rPr>
          <w:delText>Sapere quali tavoli sono disponibili</w:delText>
        </w:r>
      </w:del>
      <w:ins w:id="480" w:author="angelo parrinello" w:date="2020-09-07T15:06:00Z">
        <w:r w:rsidR="0098010A">
          <w:rPr>
            <w:lang w:bidi="it-IT"/>
          </w:rPr>
          <w:t>Visualizzare le prenotazioni del giorno</w:t>
        </w:r>
      </w:ins>
    </w:p>
    <w:p w14:paraId="37F7C0DB" w14:textId="36AE5A8A" w:rsidR="003C3555" w:rsidRDefault="003C3555" w:rsidP="003C3555">
      <w:pPr>
        <w:pStyle w:val="Paragrafoelenco"/>
        <w:rPr>
          <w:lang w:bidi="it-IT"/>
        </w:rPr>
      </w:pPr>
    </w:p>
    <w:p w14:paraId="59D436D3" w14:textId="3D481C90" w:rsidR="003C3555" w:rsidRDefault="003C3555" w:rsidP="003C3555">
      <w:pPr>
        <w:pStyle w:val="Paragrafoelenco"/>
        <w:rPr>
          <w:lang w:bidi="it-IT"/>
        </w:rPr>
      </w:pPr>
    </w:p>
    <w:p w14:paraId="127C86F9" w14:textId="4E52BCF2" w:rsidR="003C3555" w:rsidRDefault="003C3555" w:rsidP="003C3555">
      <w:pPr>
        <w:pStyle w:val="Paragrafoelenco"/>
        <w:rPr>
          <w:lang w:bidi="it-IT"/>
        </w:rPr>
      </w:pPr>
    </w:p>
    <w:p w14:paraId="57277C7C" w14:textId="30094D3D" w:rsidR="003C3555" w:rsidRDefault="003C3555" w:rsidP="003C3555">
      <w:pPr>
        <w:pStyle w:val="Paragrafoelenco"/>
        <w:rPr>
          <w:ins w:id="481" w:author="angelo parrinello" w:date="2020-09-07T15:07:00Z"/>
          <w:lang w:bidi="it-IT"/>
        </w:rPr>
      </w:pPr>
    </w:p>
    <w:p w14:paraId="6FE4F86C" w14:textId="3E1B2A37" w:rsidR="0098010A" w:rsidRDefault="0098010A" w:rsidP="003C3555">
      <w:pPr>
        <w:pStyle w:val="Paragrafoelenco"/>
        <w:rPr>
          <w:ins w:id="482" w:author="angelo parrinello" w:date="2020-09-07T15:07:00Z"/>
          <w:lang w:bidi="it-IT"/>
        </w:rPr>
      </w:pPr>
    </w:p>
    <w:p w14:paraId="332F57DF" w14:textId="77777777" w:rsidR="0098010A" w:rsidRDefault="0098010A" w:rsidP="003C3555">
      <w:pPr>
        <w:pStyle w:val="Paragrafoelenco"/>
        <w:rPr>
          <w:lang w:bidi="it-IT"/>
        </w:rPr>
      </w:pPr>
    </w:p>
    <w:p w14:paraId="399C7B13" w14:textId="432A6710" w:rsidR="003C3555" w:rsidRDefault="003C3555" w:rsidP="003C3555">
      <w:pPr>
        <w:pStyle w:val="Paragrafoelenco"/>
        <w:rPr>
          <w:lang w:bidi="it-IT"/>
        </w:rPr>
      </w:pPr>
    </w:p>
    <w:p w14:paraId="4CC09E83" w14:textId="148DEF4B" w:rsidR="003C3555" w:rsidRDefault="003C3555" w:rsidP="003C3555">
      <w:pPr>
        <w:pStyle w:val="Paragrafoelenco"/>
        <w:rPr>
          <w:lang w:bidi="it-IT"/>
        </w:rPr>
      </w:pPr>
    </w:p>
    <w:p w14:paraId="2421D2B6" w14:textId="409D4804" w:rsidR="003C3555" w:rsidRDefault="003C3555" w:rsidP="003C3555">
      <w:pPr>
        <w:pStyle w:val="Paragrafoelenco"/>
        <w:rPr>
          <w:lang w:bidi="it-IT"/>
        </w:rPr>
      </w:pPr>
    </w:p>
    <w:p w14:paraId="6CE08842" w14:textId="7CD83EC3" w:rsidR="003C3555" w:rsidRDefault="003C3555" w:rsidP="003C3555">
      <w:pPr>
        <w:pStyle w:val="Paragrafoelenco"/>
        <w:rPr>
          <w:lang w:bidi="it-IT"/>
        </w:rPr>
      </w:pPr>
    </w:p>
    <w:p w14:paraId="0EECC989" w14:textId="2CFC48A4" w:rsidR="003C3555" w:rsidRDefault="003C3555" w:rsidP="003C3555">
      <w:pPr>
        <w:pStyle w:val="Paragrafoelenco"/>
        <w:rPr>
          <w:lang w:bidi="it-IT"/>
        </w:rPr>
      </w:pPr>
    </w:p>
    <w:p w14:paraId="657B7412" w14:textId="4C20D518" w:rsidR="003C3555" w:rsidRDefault="003C3555" w:rsidP="003C3555">
      <w:pPr>
        <w:pStyle w:val="Paragrafoelenco"/>
        <w:rPr>
          <w:lang w:bidi="it-IT"/>
        </w:rPr>
      </w:pPr>
    </w:p>
    <w:p w14:paraId="229BCB8B" w14:textId="4DDC5475" w:rsidR="003C3555" w:rsidRDefault="003C3555" w:rsidP="003C3555">
      <w:pPr>
        <w:pStyle w:val="Paragrafoelenco"/>
        <w:rPr>
          <w:lang w:bidi="it-IT"/>
        </w:rPr>
      </w:pPr>
    </w:p>
    <w:p w14:paraId="18A0F8DA" w14:textId="72778FB2" w:rsidR="003C3555" w:rsidRDefault="003C3555" w:rsidP="003C3555">
      <w:pPr>
        <w:pStyle w:val="Paragrafoelenco"/>
        <w:rPr>
          <w:lang w:bidi="it-IT"/>
        </w:rPr>
      </w:pPr>
    </w:p>
    <w:p w14:paraId="6FD08AF5" w14:textId="2E6FDD67" w:rsidR="003C3555" w:rsidRDefault="003C3555" w:rsidP="003C3555">
      <w:pPr>
        <w:pStyle w:val="Paragrafoelenco"/>
        <w:rPr>
          <w:lang w:bidi="it-IT"/>
        </w:rPr>
      </w:pPr>
    </w:p>
    <w:p w14:paraId="49B4D6E1" w14:textId="09E401CA" w:rsidR="003C3555" w:rsidRDefault="00F01003" w:rsidP="00F01003">
      <w:pPr>
        <w:pStyle w:val="Titolo1"/>
        <w:rPr>
          <w:lang w:bidi="it-IT"/>
        </w:rPr>
      </w:pPr>
      <w:bookmarkStart w:id="483" w:name="_Toc50387779"/>
      <w:r>
        <w:rPr>
          <w:lang w:bidi="it-IT"/>
        </w:rPr>
        <w:lastRenderedPageBreak/>
        <w:t>Progettazione concettuale</w:t>
      </w:r>
      <w:bookmarkEnd w:id="483"/>
    </w:p>
    <w:p w14:paraId="72707133" w14:textId="0EFFF0A9" w:rsidR="003C3555" w:rsidRDefault="00F01003" w:rsidP="00F01003">
      <w:pPr>
        <w:pStyle w:val="Titolo2"/>
        <w:rPr>
          <w:lang w:bidi="it-IT"/>
        </w:rPr>
      </w:pPr>
      <w:bookmarkStart w:id="484" w:name="_Toc50387780"/>
      <w:r>
        <w:rPr>
          <w:lang w:bidi="it-IT"/>
        </w:rPr>
        <w:t>SCHEMA SCHELETRO</w:t>
      </w:r>
      <w:bookmarkEnd w:id="484"/>
    </w:p>
    <w:p w14:paraId="0BC04F00" w14:textId="31B56298" w:rsidR="00F01003" w:rsidRDefault="00C74049" w:rsidP="00F01003">
      <w:pPr>
        <w:rPr>
          <w:ins w:id="485" w:author="angelo parrinello" w:date="2020-08-04T10:18:00Z"/>
          <w:lang w:bidi="it-IT"/>
        </w:rPr>
      </w:pPr>
      <w:r>
        <w:rPr>
          <w:lang w:bidi="it-IT"/>
        </w:rPr>
        <w:t>Come da specifiche esistono tre tipi di dipendente: cuoco, cassiere e cameriere, identificati da un codice fiscale</w:t>
      </w:r>
      <w:ins w:id="486" w:author="angelo parrinello" w:date="2020-09-07T15:08:00Z">
        <w:r w:rsidR="0098010A">
          <w:rPr>
            <w:lang w:bidi="it-IT"/>
          </w:rPr>
          <w:t>,</w:t>
        </w:r>
      </w:ins>
      <w:del w:id="487" w:author="angelo parrinello" w:date="2020-09-07T15:08:00Z">
        <w:r w:rsidDel="0098010A">
          <w:rPr>
            <w:lang w:bidi="it-IT"/>
          </w:rPr>
          <w:delText xml:space="preserve"> e</w:delText>
        </w:r>
      </w:del>
      <w:r>
        <w:rPr>
          <w:lang w:bidi="it-IT"/>
        </w:rPr>
        <w:t xml:space="preserve"> di cui vengono registrate le anagrafiche. Ogni entità di dipendente è legata al ristorante attraverso un contratto, questo può essere a tempo determinato o indeterminato. Un contratto viene identificato da un codice contratto, dalla data d’inizio</w:t>
      </w:r>
      <w:ins w:id="488" w:author="angelo parrinello" w:date="2020-09-07T15:08:00Z">
        <w:r w:rsidR="0098010A">
          <w:rPr>
            <w:lang w:bidi="it-IT"/>
          </w:rPr>
          <w:t xml:space="preserve"> e</w:t>
        </w:r>
      </w:ins>
      <w:ins w:id="489" w:author="angelo parrinello" w:date="2020-08-04T10:18:00Z">
        <w:r w:rsidR="00164EC2">
          <w:rPr>
            <w:lang w:bidi="it-IT"/>
          </w:rPr>
          <w:t xml:space="preserve"> </w:t>
        </w:r>
      </w:ins>
      <w:r>
        <w:rPr>
          <w:lang w:bidi="it-IT"/>
        </w:rPr>
        <w:t xml:space="preserve">da un dipendente, </w:t>
      </w:r>
      <w:r w:rsidR="000D4871">
        <w:rPr>
          <w:lang w:bidi="it-IT"/>
        </w:rPr>
        <w:t>cosicché un</w:t>
      </w:r>
      <w:ins w:id="490" w:author="angelo parrinello" w:date="2020-09-07T15:08:00Z">
        <w:r w:rsidR="0098010A">
          <w:rPr>
            <w:lang w:bidi="it-IT"/>
          </w:rPr>
          <w:t xml:space="preserve"> lavoratore</w:t>
        </w:r>
      </w:ins>
      <w:del w:id="491" w:author="angelo parrinello" w:date="2020-09-07T15:08:00Z">
        <w:r w:rsidR="000D4871" w:rsidDel="0098010A">
          <w:rPr>
            <w:lang w:bidi="it-IT"/>
          </w:rPr>
          <w:delText xml:space="preserve"> dipendente</w:delText>
        </w:r>
      </w:del>
      <w:r w:rsidR="000D4871">
        <w:rPr>
          <w:lang w:bidi="it-IT"/>
        </w:rPr>
        <w:t xml:space="preserve"> a termine possa essere riassunto in futuro</w:t>
      </w:r>
      <w:del w:id="492" w:author="angelo parrinello" w:date="2020-09-07T15:09:00Z">
        <w:r w:rsidR="00164EC2" w:rsidDel="0098010A">
          <w:rPr>
            <w:lang w:bidi="it-IT"/>
          </w:rPr>
          <w:delText xml:space="preserve"> e, nel caso un contratto sia finito</w:delText>
        </w:r>
      </w:del>
      <w:r w:rsidR="000D4871">
        <w:rPr>
          <w:lang w:bidi="it-IT"/>
        </w:rPr>
        <w:t>. Nel ristorante i lavoratori operano a turni organizzati preventivamente, l’entità turno è identificata da una data, un orario di inizio e di fine che permette la sovrapposizione di più turni, nei quali possono lavorare più dipendenti.</w:t>
      </w:r>
    </w:p>
    <w:p w14:paraId="562EC2A8" w14:textId="6EE061F8" w:rsidR="001E6CC7" w:rsidRDefault="001E6CC7" w:rsidP="00F01003">
      <w:pPr>
        <w:rPr>
          <w:lang w:bidi="it-IT"/>
        </w:rPr>
      </w:pPr>
      <w:ins w:id="493" w:author="angelo parrinello" w:date="2020-08-04T10:18:00Z">
        <w:r w:rsidRPr="001E6CC7">
          <w:rPr>
            <w:noProof/>
          </w:rPr>
          <w:drawing>
            <wp:anchor distT="0" distB="0" distL="114300" distR="114300" simplePos="0" relativeHeight="251665408" behindDoc="0" locked="0" layoutInCell="1" allowOverlap="1" wp14:anchorId="68A65AAE" wp14:editId="6DFD2E6F">
              <wp:simplePos x="0" y="0"/>
              <wp:positionH relativeFrom="margin">
                <wp:align>left</wp:align>
              </wp:positionH>
              <wp:positionV relativeFrom="paragraph">
                <wp:posOffset>217805</wp:posOffset>
              </wp:positionV>
              <wp:extent cx="5274310" cy="1732915"/>
              <wp:effectExtent l="0" t="0" r="2540" b="635"/>
              <wp:wrapThrough wrapText="bothSides">
                <wp:wrapPolygon edited="0">
                  <wp:start x="0" y="0"/>
                  <wp:lineTo x="0" y="21370"/>
                  <wp:lineTo x="21532" y="21370"/>
                  <wp:lineTo x="21532" y="0"/>
                  <wp:lineTo x="0" y="0"/>
                </wp:wrapPolygon>
              </wp:wrapThrough>
              <wp:docPr id="11" name="Immagin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732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7342B615" w14:textId="1FAE72D7" w:rsidR="000D4871" w:rsidRDefault="002037F8" w:rsidP="002037F8">
      <w:pPr>
        <w:pStyle w:val="Titolo4"/>
        <w:rPr>
          <w:lang w:bidi="it-IT"/>
        </w:rPr>
      </w:pPr>
      <w:r>
        <w:rPr>
          <w:lang w:bidi="it-IT"/>
        </w:rPr>
        <w:tab/>
      </w:r>
      <w:r>
        <w:rPr>
          <w:lang w:bidi="it-IT"/>
        </w:rPr>
        <w:tab/>
      </w:r>
      <w:r w:rsidR="00F655A0">
        <w:rPr>
          <w:lang w:bidi="it-IT"/>
        </w:rPr>
        <w:tab/>
      </w:r>
      <w:r>
        <w:rPr>
          <w:lang w:bidi="it-IT"/>
        </w:rPr>
        <w:t>Figura 1: Schema parziale delle risorse umane</w:t>
      </w:r>
    </w:p>
    <w:p w14:paraId="00EE5F66" w14:textId="5D0C838D" w:rsidR="002037F8" w:rsidRDefault="002037F8" w:rsidP="002037F8">
      <w:pPr>
        <w:rPr>
          <w:lang w:bidi="it-IT"/>
        </w:rPr>
      </w:pPr>
    </w:p>
    <w:p w14:paraId="441FAFA9" w14:textId="537DA924" w:rsidR="002037F8" w:rsidRDefault="002037F8" w:rsidP="002037F8">
      <w:pPr>
        <w:rPr>
          <w:lang w:bidi="it-IT"/>
        </w:rPr>
      </w:pPr>
    </w:p>
    <w:p w14:paraId="16CEB920" w14:textId="13A0BB72" w:rsidR="00F655A0" w:rsidRDefault="00F655A0" w:rsidP="002037F8">
      <w:pPr>
        <w:rPr>
          <w:lang w:bidi="it-IT"/>
        </w:rPr>
      </w:pPr>
    </w:p>
    <w:p w14:paraId="1843CE72" w14:textId="7C53B092" w:rsidR="00F655A0" w:rsidRDefault="00F655A0" w:rsidP="002037F8">
      <w:pPr>
        <w:rPr>
          <w:lang w:bidi="it-IT"/>
        </w:rPr>
      </w:pPr>
    </w:p>
    <w:p w14:paraId="31A9C3FB" w14:textId="58D0403C" w:rsidR="00F655A0" w:rsidRDefault="00F655A0" w:rsidP="002037F8">
      <w:pPr>
        <w:rPr>
          <w:lang w:bidi="it-IT"/>
        </w:rPr>
      </w:pPr>
    </w:p>
    <w:p w14:paraId="483D25A6" w14:textId="6CDA21B3" w:rsidR="00F655A0" w:rsidRDefault="00F655A0" w:rsidP="002037F8">
      <w:pPr>
        <w:rPr>
          <w:lang w:bidi="it-IT"/>
        </w:rPr>
      </w:pPr>
    </w:p>
    <w:p w14:paraId="074BCC69" w14:textId="01ED9FB5" w:rsidR="00F655A0" w:rsidRDefault="00F655A0" w:rsidP="002037F8">
      <w:pPr>
        <w:rPr>
          <w:lang w:bidi="it-IT"/>
        </w:rPr>
      </w:pPr>
    </w:p>
    <w:p w14:paraId="141481C7" w14:textId="71C36A69" w:rsidR="00F655A0" w:rsidRDefault="00F655A0" w:rsidP="002037F8">
      <w:pPr>
        <w:rPr>
          <w:lang w:bidi="it-IT"/>
        </w:rPr>
      </w:pPr>
    </w:p>
    <w:p w14:paraId="70D63B0C" w14:textId="65A433C4" w:rsidR="00F655A0" w:rsidRDefault="00F655A0" w:rsidP="002037F8">
      <w:pPr>
        <w:rPr>
          <w:lang w:bidi="it-IT"/>
        </w:rPr>
      </w:pPr>
    </w:p>
    <w:p w14:paraId="6762E282" w14:textId="57987C2D" w:rsidR="00F655A0" w:rsidRDefault="00F655A0" w:rsidP="002037F8">
      <w:pPr>
        <w:rPr>
          <w:lang w:bidi="it-IT"/>
        </w:rPr>
      </w:pPr>
    </w:p>
    <w:p w14:paraId="0FE0BA38" w14:textId="3B54B117" w:rsidR="00F655A0" w:rsidRDefault="00F655A0" w:rsidP="002037F8">
      <w:pPr>
        <w:rPr>
          <w:lang w:bidi="it-IT"/>
        </w:rPr>
      </w:pPr>
    </w:p>
    <w:p w14:paraId="3B1A826B" w14:textId="27E67812" w:rsidR="00F655A0" w:rsidDel="00393381" w:rsidRDefault="00393381" w:rsidP="002037F8">
      <w:pPr>
        <w:rPr>
          <w:del w:id="494" w:author="angelo parrinello" w:date="2020-09-07T16:06:00Z"/>
          <w:lang w:bidi="it-IT"/>
        </w:rPr>
      </w:pPr>
      <w:ins w:id="495" w:author="angelo parrinello" w:date="2020-09-07T16:05:00Z">
        <w:r w:rsidRPr="00393381">
          <w:lastRenderedPageBreak/>
          <w:drawing>
            <wp:anchor distT="0" distB="0" distL="114300" distR="114300" simplePos="0" relativeHeight="251673600" behindDoc="0" locked="0" layoutInCell="1" allowOverlap="1" wp14:anchorId="4AC26CA6" wp14:editId="50B40803">
              <wp:simplePos x="0" y="0"/>
              <wp:positionH relativeFrom="margin">
                <wp:align>center</wp:align>
              </wp:positionH>
              <wp:positionV relativeFrom="paragraph">
                <wp:posOffset>1912620</wp:posOffset>
              </wp:positionV>
              <wp:extent cx="4822190" cy="2712720"/>
              <wp:effectExtent l="0" t="0" r="0" b="0"/>
              <wp:wrapThrough wrapText="bothSides">
                <wp:wrapPolygon edited="0">
                  <wp:start x="0" y="0"/>
                  <wp:lineTo x="0" y="21388"/>
                  <wp:lineTo x="21503" y="21388"/>
                  <wp:lineTo x="21503" y="0"/>
                  <wp:lineTo x="0" y="0"/>
                </wp:wrapPolygon>
              </wp:wrapThrough>
              <wp:docPr id="15" name="Immagin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22190" cy="2712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</w:p>
    <w:p w14:paraId="054979E1" w14:textId="6D887B13" w:rsidR="00393381" w:rsidRDefault="00444EAB" w:rsidP="002037F8">
      <w:pPr>
        <w:rPr>
          <w:lang w:bidi="it-IT"/>
        </w:rPr>
      </w:pPr>
      <w:del w:id="496" w:author="angelo parrinello" w:date="2020-09-07T16:04:00Z">
        <w:r w:rsidDel="00393381">
          <w:rPr>
            <w:noProof/>
          </w:rPr>
          <w:drawing>
            <wp:anchor distT="0" distB="0" distL="114300" distR="114300" simplePos="0" relativeHeight="251660288" behindDoc="0" locked="0" layoutInCell="1" allowOverlap="1" wp14:anchorId="1F2AE901" wp14:editId="3B942F83">
              <wp:simplePos x="0" y="0"/>
              <wp:positionH relativeFrom="margin">
                <wp:align>center</wp:align>
              </wp:positionH>
              <wp:positionV relativeFrom="paragraph">
                <wp:posOffset>1882140</wp:posOffset>
              </wp:positionV>
              <wp:extent cx="4937760" cy="2753995"/>
              <wp:effectExtent l="0" t="0" r="0" b="8255"/>
              <wp:wrapSquare wrapText="bothSides"/>
              <wp:docPr id="3" name="Immagin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37760" cy="27539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  <w:r w:rsidR="002037F8">
        <w:rPr>
          <w:lang w:bidi="it-IT"/>
        </w:rPr>
        <w:t>Come si evince dal testo dell’intervista i cuochi si occupano di commissionare gli ordini degli ingredienti necessari per la realizzazione dei piatti. L’entità ordine possiede un codice ordine univoco, un prezzo unitario dell’ingrediente, la quantità d’acquisto e la data, quindi per ogni ingrediente viene registrato un ordine singolo</w:t>
      </w:r>
      <w:r w:rsidR="00DB2803">
        <w:rPr>
          <w:lang w:bidi="it-IT"/>
        </w:rPr>
        <w:t>. Un ordine</w:t>
      </w:r>
      <w:r w:rsidR="004E0EFF">
        <w:rPr>
          <w:lang w:bidi="it-IT"/>
        </w:rPr>
        <w:t xml:space="preserve"> è</w:t>
      </w:r>
      <w:r w:rsidR="00DB2803">
        <w:rPr>
          <w:lang w:bidi="it-IT"/>
        </w:rPr>
        <w:t xml:space="preserve"> in sospeso fino all’arrivo d</w:t>
      </w:r>
      <w:r w:rsidR="004E0EFF">
        <w:rPr>
          <w:lang w:bidi="it-IT"/>
        </w:rPr>
        <w:t>i un DDT che lo soddisfa</w:t>
      </w:r>
      <w:r w:rsidR="00DB2803">
        <w:rPr>
          <w:lang w:bidi="it-IT"/>
        </w:rPr>
        <w:t>.</w:t>
      </w:r>
      <w:r w:rsidR="004E0EFF">
        <w:rPr>
          <w:lang w:bidi="it-IT"/>
        </w:rPr>
        <w:t xml:space="preserve"> Con un DDT si possono soddisfare più ordini.</w:t>
      </w:r>
      <w:r w:rsidR="005E7719">
        <w:rPr>
          <w:lang w:bidi="it-IT"/>
        </w:rPr>
        <w:t xml:space="preserve"> </w:t>
      </w:r>
      <w:r w:rsidR="004E0EFF">
        <w:rPr>
          <w:lang w:bidi="it-IT"/>
        </w:rPr>
        <w:t xml:space="preserve">Ogni documento di trasporto è intestato ad un fornitore, identificato univocamente da una partita IVA, </w:t>
      </w:r>
      <w:r w:rsidR="00F655A0">
        <w:rPr>
          <w:lang w:bidi="it-IT"/>
        </w:rPr>
        <w:t xml:space="preserve">che in seguito emetterà anche una fattura relativa. Fatture e DDT si identificano con un numero progressivo, l’anno di emissione e il fornitore, non necessariamente al numero di DDT è associato lo stesso numero di fattura, lo stesso vale per l’anno. </w:t>
      </w:r>
    </w:p>
    <w:p w14:paraId="32ACAEE3" w14:textId="7628F97A" w:rsidR="00F655A0" w:rsidDel="00393381" w:rsidRDefault="00F655A0" w:rsidP="00F655A0">
      <w:pPr>
        <w:pStyle w:val="Titolo4"/>
        <w:rPr>
          <w:del w:id="497" w:author="angelo parrinello" w:date="2020-09-07T16:06:00Z"/>
          <w:lang w:bidi="it-IT"/>
        </w:rPr>
      </w:pPr>
      <w:r>
        <w:rPr>
          <w:lang w:bidi="it-IT"/>
        </w:rPr>
        <w:tab/>
      </w:r>
      <w:r>
        <w:rPr>
          <w:lang w:bidi="it-IT"/>
        </w:rPr>
        <w:tab/>
        <w:t xml:space="preserve">  Figura 2: Schema parziale dell’ordinazione degli ingredienti</w:t>
      </w:r>
    </w:p>
    <w:p w14:paraId="5499427E" w14:textId="77777777" w:rsidR="00444EAB" w:rsidRDefault="00444EAB" w:rsidP="00393381">
      <w:pPr>
        <w:pStyle w:val="Titolo4"/>
        <w:rPr>
          <w:lang w:bidi="it-IT"/>
        </w:rPr>
        <w:pPrChange w:id="498" w:author="angelo parrinello" w:date="2020-09-07T16:06:00Z">
          <w:pPr/>
        </w:pPrChange>
      </w:pPr>
    </w:p>
    <w:p w14:paraId="535D13B0" w14:textId="7724A9F6" w:rsidR="00F655A0" w:rsidRPr="00F655A0" w:rsidRDefault="00444EAB" w:rsidP="00F655A0">
      <w:pPr>
        <w:rPr>
          <w:lang w:bidi="it-IT"/>
        </w:rPr>
      </w:pPr>
      <w:r w:rsidRPr="00F43173">
        <w:rPr>
          <w:noProof/>
        </w:rPr>
        <w:drawing>
          <wp:anchor distT="0" distB="0" distL="114300" distR="114300" simplePos="0" relativeHeight="251661312" behindDoc="0" locked="0" layoutInCell="1" allowOverlap="1" wp14:anchorId="28CB17DA" wp14:editId="62FAEA9B">
            <wp:simplePos x="0" y="0"/>
            <wp:positionH relativeFrom="margin">
              <wp:align>right</wp:align>
            </wp:positionH>
            <wp:positionV relativeFrom="paragraph">
              <wp:posOffset>1391285</wp:posOffset>
            </wp:positionV>
            <wp:extent cx="5212080" cy="1643380"/>
            <wp:effectExtent l="0" t="0" r="7620" b="0"/>
            <wp:wrapThrough wrapText="bothSides">
              <wp:wrapPolygon edited="0">
                <wp:start x="0" y="0"/>
                <wp:lineTo x="0" y="21283"/>
                <wp:lineTo x="21553" y="21283"/>
                <wp:lineTo x="21553" y="0"/>
                <wp:lineTo x="0" y="0"/>
              </wp:wrapPolygon>
            </wp:wrapThrough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A0">
        <w:rPr>
          <w:lang w:bidi="it-IT"/>
        </w:rPr>
        <w:t>Continuando ad analizzare la parte relativa alle mansioni dei cuochi, ogni ordine che commissionano è</w:t>
      </w:r>
      <w:r w:rsidR="00F43173">
        <w:rPr>
          <w:lang w:bidi="it-IT"/>
        </w:rPr>
        <w:t xml:space="preserve"> sempre relativo ad un ingrediente. L’ingrediente ha un codice identificativo, oltre che il nome, la descrizione e la quantità di scorta. Ciascun ingrediente è utilizzato per la realizzazione di piatti e bevande ordinabili. Dal testo si evince che piatti e bevande, sono una specializzazione, totale ed esclusiva, della più generica entità ordinabile, inoltre è chiaro che non interessa associare un cuoco alle varie preparazioni. </w:t>
      </w:r>
    </w:p>
    <w:p w14:paraId="66C6D66E" w14:textId="34A33B3D" w:rsidR="003C3555" w:rsidRDefault="00444EAB" w:rsidP="00444EAB">
      <w:pPr>
        <w:pStyle w:val="Titolo4"/>
        <w:ind w:left="720" w:firstLine="720"/>
        <w:rPr>
          <w:lang w:bidi="it-IT"/>
        </w:rPr>
      </w:pPr>
      <w:r>
        <w:rPr>
          <w:lang w:bidi="it-IT"/>
        </w:rPr>
        <w:t>Figura 3: Schema parziale della realizzazione dei piatti</w:t>
      </w:r>
    </w:p>
    <w:p w14:paraId="4C8227DB" w14:textId="78D302CE" w:rsidR="00444EAB" w:rsidRDefault="00444EAB" w:rsidP="00444EAB">
      <w:pPr>
        <w:rPr>
          <w:lang w:bidi="it-IT"/>
        </w:rPr>
      </w:pPr>
    </w:p>
    <w:p w14:paraId="35B153F8" w14:textId="7652B822" w:rsidR="00D31E96" w:rsidRDefault="00D31E96" w:rsidP="00444EAB">
      <w:pPr>
        <w:rPr>
          <w:ins w:id="499" w:author="angelo parrinello" w:date="2020-09-07T15:17:00Z"/>
          <w:lang w:bidi="it-IT"/>
        </w:rPr>
      </w:pPr>
      <w:r w:rsidRPr="00D31E96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03355F2" wp14:editId="720FC9AC">
            <wp:simplePos x="0" y="0"/>
            <wp:positionH relativeFrom="margin">
              <wp:align>center</wp:align>
            </wp:positionH>
            <wp:positionV relativeFrom="paragraph">
              <wp:posOffset>4236720</wp:posOffset>
            </wp:positionV>
            <wp:extent cx="5451475" cy="2575560"/>
            <wp:effectExtent l="0" t="0" r="0" b="0"/>
            <wp:wrapThrough wrapText="bothSides">
              <wp:wrapPolygon edited="0">
                <wp:start x="0" y="0"/>
                <wp:lineTo x="0" y="21408"/>
                <wp:lineTo x="21512" y="21408"/>
                <wp:lineTo x="21512" y="0"/>
                <wp:lineTo x="0" y="0"/>
              </wp:wrapPolygon>
            </wp:wrapThrough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4C2">
        <w:rPr>
          <w:lang w:bidi="it-IT"/>
        </w:rPr>
        <w:t>Il ristorante prevede la possibilità di prenotare telefonicamente un tavolo oppure di presentarsi senza aver telefonato e chiedere di sedersi. Questa duplice modalità è stata rappresentata associando l’entità cliente a prenotazione con una cardinalità minima di zero</w:t>
      </w:r>
      <w:r w:rsidR="00CE0A29">
        <w:rPr>
          <w:lang w:bidi="it-IT"/>
        </w:rPr>
        <w:t>.</w:t>
      </w:r>
      <w:r w:rsidR="00A044C2">
        <w:rPr>
          <w:lang w:bidi="it-IT"/>
        </w:rPr>
        <w:t xml:space="preserve"> </w:t>
      </w:r>
      <w:r w:rsidR="00CE0A29">
        <w:rPr>
          <w:lang w:bidi="it-IT"/>
        </w:rPr>
        <w:t>I</w:t>
      </w:r>
      <w:r w:rsidR="00A044C2">
        <w:rPr>
          <w:lang w:bidi="it-IT"/>
        </w:rPr>
        <w:t xml:space="preserve">nfatti nel caso della telefonata l’associazione </w:t>
      </w:r>
      <w:r w:rsidR="00A044C2" w:rsidRPr="00CE0A29">
        <w:rPr>
          <w:i/>
          <w:iCs/>
          <w:smallCaps/>
          <w:lang w:bidi="it-IT"/>
        </w:rPr>
        <w:t>richiesta</w:t>
      </w:r>
      <w:r w:rsidR="00A044C2">
        <w:rPr>
          <w:lang w:bidi="it-IT"/>
        </w:rPr>
        <w:t xml:space="preserve"> conterrà una </w:t>
      </w:r>
      <w:proofErr w:type="spellStart"/>
      <w:r w:rsidR="00A044C2">
        <w:rPr>
          <w:lang w:bidi="it-IT"/>
        </w:rPr>
        <w:t>tupla</w:t>
      </w:r>
      <w:proofErr w:type="spellEnd"/>
      <w:r w:rsidR="00A044C2">
        <w:rPr>
          <w:lang w:bidi="it-IT"/>
        </w:rPr>
        <w:t xml:space="preserve"> cliente-prenotazione, mentre nel secondo caso viene </w:t>
      </w:r>
      <w:r w:rsidR="00CE0A29">
        <w:rPr>
          <w:lang w:bidi="it-IT"/>
        </w:rPr>
        <w:t xml:space="preserve">inserita una nuova prenotazione che non comparirà in </w:t>
      </w:r>
      <w:r w:rsidR="00CE0A29" w:rsidRPr="00CE0A29">
        <w:rPr>
          <w:i/>
          <w:iCs/>
          <w:smallCaps/>
          <w:lang w:bidi="it-IT"/>
        </w:rPr>
        <w:t>richiesta</w:t>
      </w:r>
      <w:r w:rsidR="00CE0A29">
        <w:rPr>
          <w:lang w:bidi="it-IT"/>
        </w:rPr>
        <w:t xml:space="preserve">. Il cliente che richiede una prenotazione viene identificato con il numero di telefono, in più si registra nome e cognome. La prenotazione è distinguibile dalle altre grazie alla data, all’ora e al tavolo a cui si riferisce. </w:t>
      </w:r>
      <w:r w:rsidR="00CE0A29">
        <w:rPr>
          <w:smallCaps/>
          <w:lang w:bidi="it-IT"/>
        </w:rPr>
        <w:t xml:space="preserve">è </w:t>
      </w:r>
      <w:r w:rsidR="00CE0A29">
        <w:rPr>
          <w:lang w:bidi="it-IT"/>
        </w:rPr>
        <w:t xml:space="preserve">evidente che lo schema in </w:t>
      </w:r>
      <w:r w:rsidR="00964F1B">
        <w:rPr>
          <w:lang w:bidi="it-IT"/>
        </w:rPr>
        <w:t>sé</w:t>
      </w:r>
      <w:r w:rsidR="00CE0A29">
        <w:rPr>
          <w:lang w:bidi="it-IT"/>
        </w:rPr>
        <w:t xml:space="preserve"> lascia la possibilità di creare due prenotazioni per lo stesso tavolo a distanza di pochi minuti. Piuttosto che associare alla prenotazione un orario di fine, poco logico e realistico, si è preferito </w:t>
      </w:r>
      <w:r w:rsidR="00314082">
        <w:rPr>
          <w:lang w:bidi="it-IT"/>
        </w:rPr>
        <w:t xml:space="preserve">risolvere l’ambiguità </w:t>
      </w:r>
      <w:ins w:id="500" w:author="angelo parrinello" w:date="2020-09-07T15:12:00Z">
        <w:r w:rsidR="0098010A">
          <w:rPr>
            <w:lang w:bidi="it-IT"/>
          </w:rPr>
          <w:t xml:space="preserve">lasciando </w:t>
        </w:r>
      </w:ins>
      <w:del w:id="501" w:author="angelo parrinello" w:date="2020-09-07T15:12:00Z">
        <w:r w:rsidR="00314082" w:rsidDel="0098010A">
          <w:rPr>
            <w:lang w:bidi="it-IT"/>
          </w:rPr>
          <w:delText xml:space="preserve">a livello di query, impedendo il fenomeno tramite un controllo, il quale considera occupato un tavolo per un’ora, sta poi </w:delText>
        </w:r>
      </w:del>
      <w:r w:rsidR="00314082">
        <w:rPr>
          <w:lang w:bidi="it-IT"/>
        </w:rPr>
        <w:t xml:space="preserve">a chi registra la prenotazione decidere con buon senso quando riassegnare quel tavolo. Per quanto riguarda le ordinazioni, sono state rappresentate tramite </w:t>
      </w:r>
      <w:del w:id="502" w:author="angelo parrinello" w:date="2020-09-07T16:06:00Z">
        <w:r w:rsidR="00314082" w:rsidDel="00393381">
          <w:rPr>
            <w:lang w:bidi="it-IT"/>
          </w:rPr>
          <w:delText>un associazione</w:delText>
        </w:r>
      </w:del>
      <w:ins w:id="503" w:author="angelo parrinello" w:date="2020-09-07T16:06:00Z">
        <w:r w:rsidR="00393381">
          <w:rPr>
            <w:lang w:bidi="it-IT"/>
          </w:rPr>
          <w:t>un’associazione</w:t>
        </w:r>
      </w:ins>
      <w:r w:rsidR="00314082">
        <w:rPr>
          <w:lang w:bidi="it-IT"/>
        </w:rPr>
        <w:t xml:space="preserve"> fra prenotazione e </w:t>
      </w:r>
      <w:r w:rsidR="000128C9">
        <w:rPr>
          <w:lang w:bidi="it-IT"/>
        </w:rPr>
        <w:t xml:space="preserve">ordinabile, dove per ordinabile si intende un piatto o una bevanda. Questi sono contrassegnati da un codice identificativo, un nome, un prezzo e una breve descrizione. </w:t>
      </w:r>
      <w:ins w:id="504" w:author="angelo parrinello" w:date="2020-09-07T15:13:00Z">
        <w:r w:rsidR="0098010A">
          <w:rPr>
            <w:lang w:bidi="it-IT"/>
          </w:rPr>
          <w:t xml:space="preserve">Si noti che, il concetto di ordinazione, seppur citato in fase di intervista, </w:t>
        </w:r>
      </w:ins>
      <w:ins w:id="505" w:author="angelo parrinello" w:date="2020-09-07T15:14:00Z">
        <w:r w:rsidR="0098010A">
          <w:rPr>
            <w:lang w:bidi="it-IT"/>
          </w:rPr>
          <w:t>non è considerato indispensabile. Per questo motivo</w:t>
        </w:r>
      </w:ins>
      <w:ins w:id="506" w:author="angelo parrinello" w:date="2020-09-07T15:15:00Z">
        <w:r w:rsidR="0098010A">
          <w:rPr>
            <w:lang w:bidi="it-IT"/>
          </w:rPr>
          <w:t xml:space="preserve">, si è deciso di inserirlo nella progettazione del </w:t>
        </w:r>
        <w:proofErr w:type="spellStart"/>
        <w:r w:rsidR="0098010A">
          <w:rPr>
            <w:lang w:bidi="it-IT"/>
          </w:rPr>
          <w:t>db</w:t>
        </w:r>
        <w:proofErr w:type="spellEnd"/>
        <w:r w:rsidR="0098010A">
          <w:rPr>
            <w:lang w:bidi="it-IT"/>
          </w:rPr>
          <w:t>, ma senza realizzare interrogazi</w:t>
        </w:r>
      </w:ins>
      <w:ins w:id="507" w:author="angelo parrinello" w:date="2020-09-07T15:16:00Z">
        <w:r w:rsidR="008070B1">
          <w:rPr>
            <w:lang w:bidi="it-IT"/>
          </w:rPr>
          <w:t>o</w:t>
        </w:r>
      </w:ins>
      <w:ins w:id="508" w:author="angelo parrinello" w:date="2020-09-07T15:15:00Z">
        <w:r w:rsidR="0098010A">
          <w:rPr>
            <w:lang w:bidi="it-IT"/>
          </w:rPr>
          <w:t>ni</w:t>
        </w:r>
      </w:ins>
      <w:ins w:id="509" w:author="angelo parrinello" w:date="2020-09-07T15:16:00Z">
        <w:r w:rsidR="008070B1">
          <w:rPr>
            <w:lang w:bidi="it-IT"/>
          </w:rPr>
          <w:t xml:space="preserve"> a riguardo, in futuro potrebbe però risultare utile</w:t>
        </w:r>
      </w:ins>
      <w:ins w:id="510" w:author="angelo parrinello" w:date="2020-09-07T15:17:00Z">
        <w:r w:rsidR="008070B1">
          <w:rPr>
            <w:lang w:bidi="it-IT"/>
          </w:rPr>
          <w:t>.</w:t>
        </w:r>
      </w:ins>
      <w:ins w:id="511" w:author="angelo parrinello" w:date="2020-09-07T15:15:00Z">
        <w:r w:rsidR="0098010A">
          <w:rPr>
            <w:lang w:bidi="it-IT"/>
          </w:rPr>
          <w:t xml:space="preserve"> </w:t>
        </w:r>
      </w:ins>
      <w:r w:rsidR="000128C9">
        <w:rPr>
          <w:lang w:bidi="it-IT"/>
        </w:rPr>
        <w:t>Come da specifiche i tavoli sono numerati e riconoscibili tramite il proprio numero, viene inoltre registrato il numero dei posti e una breve descrizione.</w:t>
      </w:r>
    </w:p>
    <w:p w14:paraId="415CCFAF" w14:textId="2F1E63D3" w:rsidR="008070B1" w:rsidDel="008070B1" w:rsidRDefault="008070B1" w:rsidP="00444EAB">
      <w:pPr>
        <w:rPr>
          <w:del w:id="512" w:author="angelo parrinello" w:date="2020-09-07T15:17:00Z"/>
          <w:lang w:bidi="it-IT"/>
        </w:rPr>
      </w:pPr>
      <w:ins w:id="513" w:author="angelo parrinello" w:date="2020-09-07T15:17:00Z">
        <w:r>
          <w:rPr>
            <w:lang w:bidi="it-IT"/>
          </w:rPr>
          <w:tab/>
          <w:t xml:space="preserve">               </w:t>
        </w:r>
      </w:ins>
    </w:p>
    <w:p w14:paraId="12E7B4BF" w14:textId="045CA322" w:rsidR="000128C9" w:rsidRPr="00617E97" w:rsidRDefault="00617E97" w:rsidP="00444EAB">
      <w:pPr>
        <w:rPr>
          <w:i/>
          <w:iCs/>
          <w:lang w:bidi="it-IT"/>
        </w:rPr>
      </w:pPr>
      <w:del w:id="514" w:author="angelo parrinello" w:date="2020-09-07T15:17:00Z">
        <w:r w:rsidDel="008070B1">
          <w:rPr>
            <w:lang w:bidi="it-IT"/>
          </w:rPr>
          <w:tab/>
        </w:r>
        <w:r w:rsidDel="008070B1">
          <w:rPr>
            <w:lang w:bidi="it-IT"/>
          </w:rPr>
          <w:tab/>
        </w:r>
      </w:del>
      <w:r w:rsidRPr="00617E97">
        <w:rPr>
          <w:i/>
          <w:iCs/>
          <w:lang w:bidi="it-IT"/>
        </w:rPr>
        <w:t>Figura 4: Schema parziale della prenotazione al ristorante</w:t>
      </w:r>
    </w:p>
    <w:p w14:paraId="28ED627D" w14:textId="77777777" w:rsidR="000F4CD9" w:rsidRDefault="000F4CD9" w:rsidP="00444EAB">
      <w:pPr>
        <w:rPr>
          <w:lang w:bidi="it-IT"/>
        </w:rPr>
      </w:pPr>
    </w:p>
    <w:p w14:paraId="236A29F7" w14:textId="77777777" w:rsidR="000F4CD9" w:rsidRDefault="000F4CD9" w:rsidP="00444EAB">
      <w:pPr>
        <w:rPr>
          <w:lang w:bidi="it-IT"/>
        </w:rPr>
      </w:pPr>
    </w:p>
    <w:p w14:paraId="24409FAB" w14:textId="77777777" w:rsidR="000F4CD9" w:rsidRDefault="000F4CD9" w:rsidP="00444EAB">
      <w:pPr>
        <w:rPr>
          <w:lang w:bidi="it-IT"/>
        </w:rPr>
      </w:pPr>
    </w:p>
    <w:p w14:paraId="774DA88F" w14:textId="77777777" w:rsidR="000F4CD9" w:rsidRDefault="000F4CD9" w:rsidP="00444EAB">
      <w:pPr>
        <w:rPr>
          <w:lang w:bidi="it-IT"/>
        </w:rPr>
      </w:pPr>
    </w:p>
    <w:p w14:paraId="6AC4551B" w14:textId="3BE870EA" w:rsidR="000F4CD9" w:rsidDel="008070B1" w:rsidRDefault="000F4CD9" w:rsidP="00444EAB">
      <w:pPr>
        <w:rPr>
          <w:del w:id="515" w:author="angelo parrinello" w:date="2020-09-07T15:17:00Z"/>
          <w:lang w:bidi="it-IT"/>
        </w:rPr>
      </w:pPr>
    </w:p>
    <w:p w14:paraId="5F40A3FD" w14:textId="77777777" w:rsidR="008070B1" w:rsidRDefault="008070B1" w:rsidP="00444EAB">
      <w:pPr>
        <w:rPr>
          <w:ins w:id="516" w:author="angelo parrinello" w:date="2020-09-07T15:17:00Z"/>
          <w:lang w:bidi="it-IT"/>
        </w:rPr>
      </w:pPr>
    </w:p>
    <w:p w14:paraId="24EC5785" w14:textId="77777777" w:rsidR="000F4CD9" w:rsidDel="008070B1" w:rsidRDefault="000F4CD9" w:rsidP="00444EAB">
      <w:pPr>
        <w:rPr>
          <w:del w:id="517" w:author="angelo parrinello" w:date="2020-09-07T15:17:00Z"/>
          <w:lang w:bidi="it-IT"/>
        </w:rPr>
      </w:pPr>
    </w:p>
    <w:p w14:paraId="312CE41E" w14:textId="77777777" w:rsidR="000F4CD9" w:rsidDel="008070B1" w:rsidRDefault="000F4CD9" w:rsidP="00444EAB">
      <w:pPr>
        <w:rPr>
          <w:del w:id="518" w:author="angelo parrinello" w:date="2020-09-07T15:17:00Z"/>
          <w:lang w:bidi="it-IT"/>
        </w:rPr>
      </w:pPr>
    </w:p>
    <w:p w14:paraId="2CF2BFAA" w14:textId="712A366D" w:rsidR="00964F1B" w:rsidRDefault="00964F1B" w:rsidP="00444EAB">
      <w:pPr>
        <w:rPr>
          <w:lang w:bidi="it-IT"/>
        </w:rPr>
      </w:pPr>
      <w:r>
        <w:rPr>
          <w:lang w:bidi="it-IT"/>
        </w:rPr>
        <w:t xml:space="preserve">Nell’arco della serata il cameriere che serve ad un tavolo </w:t>
      </w:r>
      <w:del w:id="519" w:author="angelo parrinello" w:date="2020-09-07T15:18:00Z">
        <w:r w:rsidDel="008070B1">
          <w:rPr>
            <w:lang w:bidi="it-IT"/>
          </w:rPr>
          <w:delText>che lui ha prenotato</w:delText>
        </w:r>
      </w:del>
      <w:ins w:id="520" w:author="angelo parrinello" w:date="2020-09-07T15:18:00Z">
        <w:r w:rsidR="008070B1">
          <w:rPr>
            <w:lang w:bidi="it-IT"/>
          </w:rPr>
          <w:t>di sua comp</w:t>
        </w:r>
      </w:ins>
      <w:ins w:id="521" w:author="angelo parrinello" w:date="2020-09-07T15:19:00Z">
        <w:r w:rsidR="008070B1">
          <w:rPr>
            <w:lang w:bidi="it-IT"/>
          </w:rPr>
          <w:t>etenza</w:t>
        </w:r>
      </w:ins>
      <w:r>
        <w:rPr>
          <w:lang w:bidi="it-IT"/>
        </w:rPr>
        <w:t xml:space="preserve">, può ricevere un giudizio espresso dall’associazione gradimento, fra cameriere e prenotazione. Tale giudizio viene registrato come livello di gradimento e i commensali possono lasciare una mancia. Un cameriere serve in un dato turno a dei tavoli prefissati, il fenomeno è schematizzato da </w:t>
      </w:r>
      <w:proofErr w:type="spellStart"/>
      <w:r>
        <w:rPr>
          <w:lang w:bidi="it-IT"/>
        </w:rPr>
        <w:t>un associazione</w:t>
      </w:r>
      <w:proofErr w:type="spellEnd"/>
      <w:r>
        <w:rPr>
          <w:lang w:bidi="it-IT"/>
        </w:rPr>
        <w:t xml:space="preserve"> ternaria </w:t>
      </w:r>
      <w:r w:rsidRPr="00964F1B">
        <w:rPr>
          <w:i/>
          <w:iCs/>
          <w:lang w:bidi="it-IT"/>
        </w:rPr>
        <w:t>SERVIZIO</w:t>
      </w:r>
      <w:r w:rsidR="00A67AE0">
        <w:rPr>
          <w:lang w:bidi="it-IT"/>
        </w:rPr>
        <w:t xml:space="preserve">. </w:t>
      </w:r>
      <w:r w:rsidR="000F4CD9">
        <w:rPr>
          <w:lang w:bidi="it-IT"/>
        </w:rPr>
        <w:t xml:space="preserve">Si noti che le cardinalità minime della partecipazione al </w:t>
      </w:r>
      <w:r w:rsidR="000F4CD9" w:rsidRPr="000F4CD9">
        <w:rPr>
          <w:i/>
          <w:iCs/>
          <w:lang w:bidi="it-IT"/>
        </w:rPr>
        <w:t>SERVIZIO</w:t>
      </w:r>
      <w:r w:rsidR="000F4CD9">
        <w:rPr>
          <w:lang w:bidi="it-IT"/>
        </w:rPr>
        <w:t xml:space="preserve"> sono tutte zero, questo per lasciare la possibilità di inserire nel DB un turno, un cameriere o un tavolo che non sono ancora stati coinvolti in un servizio.</w:t>
      </w:r>
    </w:p>
    <w:p w14:paraId="7E641B8E" w14:textId="7E0D846A" w:rsidR="000F4CD9" w:rsidRPr="00617E97" w:rsidRDefault="000F4CD9" w:rsidP="00444EAB">
      <w:pPr>
        <w:rPr>
          <w:i/>
          <w:iCs/>
          <w:lang w:bidi="it-IT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0E01D62" wp14:editId="63802C47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274310" cy="3635375"/>
            <wp:effectExtent l="0" t="0" r="2540" b="3175"/>
            <wp:wrapThrough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hrough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E97">
        <w:rPr>
          <w:lang w:bidi="it-IT"/>
        </w:rPr>
        <w:tab/>
      </w:r>
      <w:r w:rsidR="00617E97">
        <w:rPr>
          <w:lang w:bidi="it-IT"/>
        </w:rPr>
        <w:tab/>
        <w:t xml:space="preserve">   </w:t>
      </w:r>
      <w:r w:rsidR="00617E97" w:rsidRPr="00617E97">
        <w:rPr>
          <w:i/>
          <w:iCs/>
          <w:lang w:bidi="it-IT"/>
        </w:rPr>
        <w:t>Figura 5: Schema parziale mansione dei camerieri</w:t>
      </w:r>
    </w:p>
    <w:p w14:paraId="67B7FA12" w14:textId="77777777" w:rsidR="00617E97" w:rsidRDefault="00617E97" w:rsidP="00444EAB">
      <w:pPr>
        <w:rPr>
          <w:lang w:bidi="it-IT"/>
        </w:rPr>
      </w:pPr>
    </w:p>
    <w:p w14:paraId="05DFA3E9" w14:textId="66FF3598" w:rsidR="00444EAB" w:rsidRDefault="00A40DD0" w:rsidP="00444EAB">
      <w:pPr>
        <w:rPr>
          <w:lang w:bidi="it-IT"/>
        </w:rPr>
      </w:pPr>
      <w:r>
        <w:rPr>
          <w:lang w:bidi="it-IT"/>
        </w:rPr>
        <w:t xml:space="preserve">Infine l’ultima parte da analizzare del nostro schema relazionale tratta la mansione del cassiere. Il cassiere si occupa di emettere scontrini identificati da una data e un numero progressivo. Oltre a questi due dati dello scontrino si memorizza un’ora, il totale della spesa e il coperto. Gli scontrini sono associati a delle prenotazioni, attraverso il </w:t>
      </w:r>
      <w:r w:rsidRPr="00A40DD0">
        <w:rPr>
          <w:i/>
          <w:iCs/>
          <w:lang w:bidi="it-IT"/>
        </w:rPr>
        <w:t>PAGAMENTO</w:t>
      </w:r>
      <w:r>
        <w:rPr>
          <w:lang w:bidi="it-IT"/>
        </w:rPr>
        <w:t xml:space="preserve"> , che memorizza anche il metodo con cui è stato pagato il conto.</w:t>
      </w:r>
    </w:p>
    <w:p w14:paraId="334A3B6B" w14:textId="17606E02" w:rsidR="00617E97" w:rsidRDefault="00617E97" w:rsidP="00444EAB">
      <w:pPr>
        <w:rPr>
          <w:lang w:bidi="it-IT"/>
        </w:rPr>
      </w:pPr>
      <w:r w:rsidRPr="00617E97">
        <w:rPr>
          <w:noProof/>
        </w:rPr>
        <w:drawing>
          <wp:inline distT="0" distB="0" distL="0" distR="0" wp14:anchorId="4A35DD78" wp14:editId="3CC61D57">
            <wp:extent cx="5274310" cy="833755"/>
            <wp:effectExtent l="0" t="0" r="2540" b="444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F66D" w14:textId="01F6916B" w:rsidR="00617E97" w:rsidRPr="00617E97" w:rsidRDefault="00617E97" w:rsidP="00444EAB">
      <w:pPr>
        <w:rPr>
          <w:i/>
          <w:iCs/>
          <w:lang w:bidi="it-IT"/>
        </w:rPr>
      </w:pPr>
      <w:r>
        <w:rPr>
          <w:lang w:bidi="it-IT"/>
        </w:rPr>
        <w:tab/>
      </w:r>
      <w:r>
        <w:rPr>
          <w:lang w:bidi="it-IT"/>
        </w:rPr>
        <w:tab/>
      </w:r>
      <w:r>
        <w:rPr>
          <w:lang w:bidi="it-IT"/>
        </w:rPr>
        <w:tab/>
      </w:r>
      <w:r w:rsidRPr="00617E97">
        <w:rPr>
          <w:i/>
          <w:iCs/>
          <w:lang w:bidi="it-IT"/>
        </w:rPr>
        <w:t>Figura 6: Schema parziale gestione scontrini</w:t>
      </w:r>
    </w:p>
    <w:p w14:paraId="6CE0DBDD" w14:textId="095F93CA" w:rsidR="00617E97" w:rsidRDefault="00617E97" w:rsidP="00444EAB">
      <w:pPr>
        <w:rPr>
          <w:lang w:bidi="it-IT"/>
        </w:rPr>
      </w:pPr>
    </w:p>
    <w:p w14:paraId="1E28632A" w14:textId="1037C139" w:rsidR="001B2232" w:rsidRPr="001B2232" w:rsidRDefault="00393381">
      <w:pPr>
        <w:pStyle w:val="Titolo2"/>
        <w:rPr>
          <w:lang w:bidi="it-IT"/>
        </w:rPr>
        <w:pPrChange w:id="522" w:author="angelo parrinello" w:date="2020-09-03T17:22:00Z">
          <w:pPr/>
        </w:pPrChange>
      </w:pPr>
      <w:bookmarkStart w:id="523" w:name="_Toc50387781"/>
      <w:ins w:id="524" w:author="angelo parrinello" w:date="2020-09-07T16:07:00Z">
        <w:r>
          <w:rPr>
            <w:noProof/>
          </w:rPr>
          <w:lastRenderedPageBreak/>
          <w:drawing>
            <wp:anchor distT="0" distB="0" distL="114300" distR="114300" simplePos="0" relativeHeight="251674624" behindDoc="0" locked="0" layoutInCell="1" allowOverlap="1" wp14:anchorId="0DC718E8" wp14:editId="732371ED">
              <wp:simplePos x="0" y="0"/>
              <wp:positionH relativeFrom="margin">
                <wp:align>center</wp:align>
              </wp:positionH>
              <wp:positionV relativeFrom="paragraph">
                <wp:posOffset>403860</wp:posOffset>
              </wp:positionV>
              <wp:extent cx="7147560" cy="4772025"/>
              <wp:effectExtent l="0" t="0" r="0" b="9525"/>
              <wp:wrapThrough wrapText="bothSides">
                <wp:wrapPolygon edited="0">
                  <wp:start x="0" y="0"/>
                  <wp:lineTo x="0" y="21557"/>
                  <wp:lineTo x="21531" y="21557"/>
                  <wp:lineTo x="21531" y="0"/>
                  <wp:lineTo x="0" y="0"/>
                </wp:wrapPolygon>
              </wp:wrapThrough>
              <wp:docPr id="16" name="Immagin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47560" cy="4772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525" w:author="angelo parrinello" w:date="2020-09-07T16:07:00Z">
        <w:r w:rsidR="00D31E96" w:rsidDel="00393381">
          <w:rPr>
            <w:noProof/>
          </w:rPr>
          <w:drawing>
            <wp:anchor distT="0" distB="0" distL="114300" distR="114300" simplePos="0" relativeHeight="251668480" behindDoc="0" locked="0" layoutInCell="1" allowOverlap="1" wp14:anchorId="7416556C" wp14:editId="621D7D2D">
              <wp:simplePos x="0" y="0"/>
              <wp:positionH relativeFrom="margin">
                <wp:align>center</wp:align>
              </wp:positionH>
              <wp:positionV relativeFrom="paragraph">
                <wp:posOffset>258445</wp:posOffset>
              </wp:positionV>
              <wp:extent cx="6827520" cy="4465955"/>
              <wp:effectExtent l="0" t="0" r="0" b="0"/>
              <wp:wrapThrough wrapText="bothSides">
                <wp:wrapPolygon edited="0">
                  <wp:start x="0" y="0"/>
                  <wp:lineTo x="0" y="21468"/>
                  <wp:lineTo x="21516" y="21468"/>
                  <wp:lineTo x="21516" y="0"/>
                  <wp:lineTo x="0" y="0"/>
                </wp:wrapPolygon>
              </wp:wrapThrough>
              <wp:docPr id="8" name="Immagin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27520" cy="44659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  <w:r w:rsidR="00617E97">
        <w:rPr>
          <w:lang w:bidi="it-IT"/>
        </w:rPr>
        <w:t>SCHEMA FINAL</w:t>
      </w:r>
      <w:ins w:id="526" w:author="angelo parrinello" w:date="2020-09-07T16:08:00Z">
        <w:r>
          <w:rPr>
            <w:lang w:bidi="it-IT"/>
          </w:rPr>
          <w:t>E</w:t>
        </w:r>
      </w:ins>
      <w:bookmarkEnd w:id="523"/>
      <w:del w:id="527" w:author="angelo parrinello" w:date="2020-09-07T16:08:00Z">
        <w:r w:rsidR="00617E97" w:rsidDel="00393381">
          <w:rPr>
            <w:lang w:bidi="it-IT"/>
          </w:rPr>
          <w:delText>E</w:delText>
        </w:r>
        <w:r w:rsidR="001B2232" w:rsidDel="00393381">
          <w:rPr>
            <w:lang w:bidi="it-IT"/>
          </w:rPr>
          <w:tab/>
        </w:r>
      </w:del>
    </w:p>
    <w:p w14:paraId="3485C057" w14:textId="7E7DEA69" w:rsidR="00ED05A5" w:rsidRPr="001B2232" w:rsidRDefault="001B2232" w:rsidP="001B2232">
      <w:pPr>
        <w:jc w:val="center"/>
        <w:rPr>
          <w:i/>
          <w:iCs/>
          <w:lang w:bidi="it-IT"/>
        </w:rPr>
      </w:pPr>
      <w:r w:rsidRPr="001B2232">
        <w:rPr>
          <w:i/>
          <w:iCs/>
          <w:lang w:bidi="it-IT"/>
        </w:rPr>
        <w:t>Figura 7: Schema finale dello schema E-R</w:t>
      </w:r>
    </w:p>
    <w:p w14:paraId="65688538" w14:textId="111770E0" w:rsidR="00617E97" w:rsidRPr="00617E97" w:rsidRDefault="00617E97" w:rsidP="00617E97">
      <w:pPr>
        <w:rPr>
          <w:lang w:bidi="it-IT"/>
        </w:rPr>
      </w:pPr>
    </w:p>
    <w:p w14:paraId="335CD17E" w14:textId="5835F808" w:rsidR="00617E97" w:rsidRDefault="00617E97" w:rsidP="00444EAB">
      <w:pPr>
        <w:rPr>
          <w:lang w:bidi="it-IT"/>
        </w:rPr>
      </w:pPr>
    </w:p>
    <w:p w14:paraId="4AC0E336" w14:textId="64D97844" w:rsidR="00ED05A5" w:rsidRDefault="00ED05A5" w:rsidP="00444EAB">
      <w:pPr>
        <w:rPr>
          <w:lang w:bidi="it-IT"/>
        </w:rPr>
      </w:pPr>
    </w:p>
    <w:p w14:paraId="05E7A6E4" w14:textId="447D6A02" w:rsidR="00ED05A5" w:rsidRDefault="00ED05A5" w:rsidP="00444EAB">
      <w:pPr>
        <w:rPr>
          <w:lang w:bidi="it-IT"/>
        </w:rPr>
      </w:pPr>
    </w:p>
    <w:p w14:paraId="1A58AB44" w14:textId="56AF0FB1" w:rsidR="00D31E96" w:rsidRDefault="00D31E96" w:rsidP="00444EAB">
      <w:pPr>
        <w:rPr>
          <w:lang w:bidi="it-IT"/>
        </w:rPr>
      </w:pPr>
    </w:p>
    <w:p w14:paraId="14F9D7CA" w14:textId="77777777" w:rsidR="00D31E96" w:rsidRDefault="00D31E96" w:rsidP="00444EAB">
      <w:pPr>
        <w:rPr>
          <w:lang w:bidi="it-IT"/>
        </w:rPr>
      </w:pPr>
    </w:p>
    <w:p w14:paraId="0913CA33" w14:textId="5740CA7C" w:rsidR="00D061B5" w:rsidRDefault="00D061B5" w:rsidP="00444EAB">
      <w:pPr>
        <w:rPr>
          <w:lang w:bidi="it-IT"/>
        </w:rPr>
      </w:pPr>
    </w:p>
    <w:p w14:paraId="6BA4ED95" w14:textId="313B549B" w:rsidR="00D061B5" w:rsidRDefault="00D061B5" w:rsidP="00444EAB">
      <w:pPr>
        <w:rPr>
          <w:lang w:bidi="it-IT"/>
        </w:rPr>
      </w:pPr>
    </w:p>
    <w:p w14:paraId="00B6CD3E" w14:textId="7FEC7499" w:rsidR="00D061B5" w:rsidRDefault="00D061B5" w:rsidP="00444EAB">
      <w:pPr>
        <w:rPr>
          <w:lang w:bidi="it-IT"/>
        </w:rPr>
      </w:pPr>
    </w:p>
    <w:p w14:paraId="38DD09B4" w14:textId="0EA1D553" w:rsidR="00FB5FD6" w:rsidRDefault="00FB5FD6" w:rsidP="00FB5FD6">
      <w:pPr>
        <w:pStyle w:val="Titolo1"/>
        <w:rPr>
          <w:lang w:bidi="it-IT"/>
        </w:rPr>
      </w:pPr>
      <w:bookmarkStart w:id="528" w:name="_Toc50387782"/>
      <w:r>
        <w:rPr>
          <w:lang w:bidi="it-IT"/>
        </w:rPr>
        <w:lastRenderedPageBreak/>
        <w:t>Progettazione logica</w:t>
      </w:r>
      <w:bookmarkEnd w:id="528"/>
    </w:p>
    <w:p w14:paraId="4010E980" w14:textId="09B20C06" w:rsidR="00FB5FD6" w:rsidRDefault="00FB5FD6" w:rsidP="00FB5FD6">
      <w:pPr>
        <w:pStyle w:val="Titolo2"/>
        <w:rPr>
          <w:lang w:bidi="it-IT"/>
        </w:rPr>
      </w:pPr>
      <w:bookmarkStart w:id="529" w:name="_Toc50387783"/>
      <w:r>
        <w:rPr>
          <w:lang w:bidi="it-IT"/>
        </w:rPr>
        <w:t>Stima del volume dati</w:t>
      </w:r>
      <w:bookmarkEnd w:id="529"/>
    </w:p>
    <w:p w14:paraId="0E83FEA6" w14:textId="0ABDFD18" w:rsidR="00697CB0" w:rsidRPr="00ED05A5" w:rsidRDefault="00697CB0" w:rsidP="00D97951">
      <w:pPr>
        <w:rPr>
          <w:lang w:bidi="it-IT"/>
        </w:rPr>
      </w:pPr>
      <w:r>
        <w:rPr>
          <w:lang w:bidi="it-IT"/>
        </w:rPr>
        <w:t xml:space="preserve">Si assume che il nostro Database abbia uno storico di 3 mesi.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32087" w14:paraId="63862F24" w14:textId="77777777" w:rsidTr="00732087">
        <w:tc>
          <w:tcPr>
            <w:tcW w:w="2765" w:type="dxa"/>
            <w:shd w:val="clear" w:color="auto" w:fill="BDC8D4" w:themeFill="accent6" w:themeFillTint="66"/>
          </w:tcPr>
          <w:p w14:paraId="531497C7" w14:textId="0BBF2103" w:rsidR="00732087" w:rsidRDefault="00732087" w:rsidP="0073208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765" w:type="dxa"/>
            <w:shd w:val="clear" w:color="auto" w:fill="BDC8D4" w:themeFill="accent6" w:themeFillTint="66"/>
          </w:tcPr>
          <w:p w14:paraId="580F7E84" w14:textId="1D1AA789" w:rsidR="00732087" w:rsidRDefault="00732087" w:rsidP="0073208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766" w:type="dxa"/>
            <w:shd w:val="clear" w:color="auto" w:fill="BDC8D4" w:themeFill="accent6" w:themeFillTint="66"/>
          </w:tcPr>
          <w:p w14:paraId="657563E5" w14:textId="64BA3885" w:rsidR="00732087" w:rsidRDefault="00732087" w:rsidP="0073208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Volume</w:t>
            </w:r>
          </w:p>
        </w:tc>
      </w:tr>
      <w:tr w:rsidR="00732087" w14:paraId="657A88E0" w14:textId="77777777" w:rsidTr="00732087">
        <w:tc>
          <w:tcPr>
            <w:tcW w:w="2765" w:type="dxa"/>
          </w:tcPr>
          <w:p w14:paraId="2DCB67F3" w14:textId="16217843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</w:t>
            </w:r>
          </w:p>
        </w:tc>
        <w:tc>
          <w:tcPr>
            <w:tcW w:w="2765" w:type="dxa"/>
          </w:tcPr>
          <w:p w14:paraId="6F5F9005" w14:textId="1D0F64BB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4024F93E" w14:textId="26DD0358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19</w:t>
            </w:r>
          </w:p>
        </w:tc>
      </w:tr>
      <w:tr w:rsidR="001E6CC7" w14:paraId="29303236" w14:textId="77777777" w:rsidTr="00732087">
        <w:tc>
          <w:tcPr>
            <w:tcW w:w="2765" w:type="dxa"/>
          </w:tcPr>
          <w:p w14:paraId="08E933F4" w14:textId="019B1E33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 attivo</w:t>
            </w:r>
          </w:p>
        </w:tc>
        <w:tc>
          <w:tcPr>
            <w:tcW w:w="2765" w:type="dxa"/>
          </w:tcPr>
          <w:p w14:paraId="757AD2E8" w14:textId="69368958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3FA0220" w14:textId="6B7138E1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15</w:t>
            </w:r>
          </w:p>
        </w:tc>
      </w:tr>
      <w:tr w:rsidR="001E6CC7" w14:paraId="6089719C" w14:textId="77777777" w:rsidTr="00732087">
        <w:tc>
          <w:tcPr>
            <w:tcW w:w="2765" w:type="dxa"/>
          </w:tcPr>
          <w:p w14:paraId="2EDEC8CB" w14:textId="68A54732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 finito</w:t>
            </w:r>
          </w:p>
        </w:tc>
        <w:tc>
          <w:tcPr>
            <w:tcW w:w="2765" w:type="dxa"/>
          </w:tcPr>
          <w:p w14:paraId="33C9E2A6" w14:textId="27A92F11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6308B80B" w14:textId="5EA42CDE" w:rsidR="001E6CC7" w:rsidRDefault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4</w:t>
            </w:r>
          </w:p>
        </w:tc>
      </w:tr>
      <w:tr w:rsidR="00732087" w14:paraId="2D06D972" w14:textId="77777777" w:rsidTr="00732087">
        <w:tc>
          <w:tcPr>
            <w:tcW w:w="2765" w:type="dxa"/>
          </w:tcPr>
          <w:p w14:paraId="28E1F2E9" w14:textId="0EE9F608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Impiego</w:t>
            </w:r>
          </w:p>
        </w:tc>
        <w:tc>
          <w:tcPr>
            <w:tcW w:w="2765" w:type="dxa"/>
          </w:tcPr>
          <w:p w14:paraId="7F309FF2" w14:textId="4090570A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0774F5D0" w14:textId="3B48674C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19</w:t>
            </w:r>
          </w:p>
        </w:tc>
      </w:tr>
      <w:tr w:rsidR="00732087" w14:paraId="560E1443" w14:textId="77777777" w:rsidTr="00732087">
        <w:tc>
          <w:tcPr>
            <w:tcW w:w="2765" w:type="dxa"/>
          </w:tcPr>
          <w:p w14:paraId="7AD0BCAF" w14:textId="38C5CF39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Dipendente</w:t>
            </w:r>
          </w:p>
        </w:tc>
        <w:tc>
          <w:tcPr>
            <w:tcW w:w="2765" w:type="dxa"/>
          </w:tcPr>
          <w:p w14:paraId="34E37059" w14:textId="17AB7F6C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1459DA08" w14:textId="5DCBAB87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15</w:t>
            </w:r>
          </w:p>
        </w:tc>
      </w:tr>
      <w:tr w:rsidR="00732087" w14:paraId="0E5D1F28" w14:textId="77777777" w:rsidTr="00732087">
        <w:tc>
          <w:tcPr>
            <w:tcW w:w="2765" w:type="dxa"/>
          </w:tcPr>
          <w:p w14:paraId="752C2062" w14:textId="33686348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Esecuzione</w:t>
            </w:r>
          </w:p>
        </w:tc>
        <w:tc>
          <w:tcPr>
            <w:tcW w:w="2765" w:type="dxa"/>
          </w:tcPr>
          <w:p w14:paraId="38E34BD5" w14:textId="46B5966D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02E10A84" w14:textId="364BF9BB" w:rsidR="00732087" w:rsidRDefault="00DB3F36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r w:rsidR="0013523D">
              <w:rPr>
                <w:lang w:bidi="it-IT"/>
              </w:rPr>
              <w:t>125</w:t>
            </w:r>
          </w:p>
        </w:tc>
      </w:tr>
      <w:tr w:rsidR="00732087" w14:paraId="5CD4ED6C" w14:textId="77777777" w:rsidTr="00732087">
        <w:tc>
          <w:tcPr>
            <w:tcW w:w="2765" w:type="dxa"/>
          </w:tcPr>
          <w:p w14:paraId="2580F3AA" w14:textId="0943C5CA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Turno</w:t>
            </w:r>
          </w:p>
        </w:tc>
        <w:tc>
          <w:tcPr>
            <w:tcW w:w="2765" w:type="dxa"/>
          </w:tcPr>
          <w:p w14:paraId="5F1078BA" w14:textId="080791BB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15F46BB6" w14:textId="414AFDB0" w:rsidR="00732087" w:rsidRDefault="0013523D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225</w:t>
            </w:r>
          </w:p>
        </w:tc>
      </w:tr>
      <w:tr w:rsidR="00732087" w14:paraId="5EEB0B3E" w14:textId="77777777" w:rsidTr="00732087">
        <w:tc>
          <w:tcPr>
            <w:tcW w:w="2765" w:type="dxa"/>
          </w:tcPr>
          <w:p w14:paraId="6FA52CEF" w14:textId="66B058A1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Servizio</w:t>
            </w:r>
          </w:p>
        </w:tc>
        <w:tc>
          <w:tcPr>
            <w:tcW w:w="2765" w:type="dxa"/>
          </w:tcPr>
          <w:p w14:paraId="2EB9D1D3" w14:textId="164502E4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29B34F04" w14:textId="36CCC016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58C70ACB" w14:textId="77777777" w:rsidTr="00732087">
        <w:tc>
          <w:tcPr>
            <w:tcW w:w="2765" w:type="dxa"/>
          </w:tcPr>
          <w:p w14:paraId="7A1B2B9A" w14:textId="48A20570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Cuoco</w:t>
            </w:r>
          </w:p>
        </w:tc>
        <w:tc>
          <w:tcPr>
            <w:tcW w:w="2765" w:type="dxa"/>
          </w:tcPr>
          <w:p w14:paraId="7F64AA3A" w14:textId="0AB777CD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53E379DE" w14:textId="154A17A7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4</w:t>
            </w:r>
          </w:p>
        </w:tc>
      </w:tr>
      <w:tr w:rsidR="00732087" w14:paraId="18F0EBF3" w14:textId="77777777" w:rsidTr="00732087">
        <w:tc>
          <w:tcPr>
            <w:tcW w:w="2765" w:type="dxa"/>
          </w:tcPr>
          <w:p w14:paraId="66F60315" w14:textId="64883E8B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Cassiere</w:t>
            </w:r>
          </w:p>
        </w:tc>
        <w:tc>
          <w:tcPr>
            <w:tcW w:w="2765" w:type="dxa"/>
          </w:tcPr>
          <w:p w14:paraId="06E127B5" w14:textId="59D4409F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6BCED86" w14:textId="200E22F1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3</w:t>
            </w:r>
          </w:p>
        </w:tc>
      </w:tr>
      <w:tr w:rsidR="00732087" w14:paraId="1B0F3D5D" w14:textId="77777777" w:rsidTr="00732087">
        <w:tc>
          <w:tcPr>
            <w:tcW w:w="2765" w:type="dxa"/>
          </w:tcPr>
          <w:p w14:paraId="6D987A94" w14:textId="28CFF0A3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Cameriere</w:t>
            </w:r>
          </w:p>
        </w:tc>
        <w:tc>
          <w:tcPr>
            <w:tcW w:w="2765" w:type="dxa"/>
          </w:tcPr>
          <w:p w14:paraId="0DA36D8A" w14:textId="4C4F691E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51ADFEA7" w14:textId="32AC4119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8</w:t>
            </w:r>
          </w:p>
        </w:tc>
      </w:tr>
      <w:tr w:rsidR="00732087" w14:paraId="7711A472" w14:textId="77777777" w:rsidTr="00732087">
        <w:tc>
          <w:tcPr>
            <w:tcW w:w="2765" w:type="dxa"/>
          </w:tcPr>
          <w:p w14:paraId="32B1D375" w14:textId="4E3EBE70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Gradimento</w:t>
            </w:r>
          </w:p>
        </w:tc>
        <w:tc>
          <w:tcPr>
            <w:tcW w:w="2765" w:type="dxa"/>
          </w:tcPr>
          <w:p w14:paraId="6B09EB98" w14:textId="581C9D5C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76A019FB" w14:textId="70A815C4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5B25E5DA" w14:textId="77777777" w:rsidTr="00732087">
        <w:tc>
          <w:tcPr>
            <w:tcW w:w="2765" w:type="dxa"/>
          </w:tcPr>
          <w:p w14:paraId="7ADEA9C3" w14:textId="53ECEDA0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Commissionare</w:t>
            </w:r>
          </w:p>
        </w:tc>
        <w:tc>
          <w:tcPr>
            <w:tcW w:w="2765" w:type="dxa"/>
          </w:tcPr>
          <w:p w14:paraId="4B23A3E3" w14:textId="436505B1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315313A8" w14:textId="27DBFF41" w:rsidR="00732087" w:rsidRDefault="001776A0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r w:rsidR="00DC45F4">
              <w:rPr>
                <w:lang w:bidi="it-IT"/>
              </w:rPr>
              <w:t>44</w:t>
            </w:r>
          </w:p>
        </w:tc>
      </w:tr>
      <w:tr w:rsidR="00732087" w14:paraId="1B263647" w14:textId="77777777" w:rsidTr="00732087">
        <w:tc>
          <w:tcPr>
            <w:tcW w:w="2765" w:type="dxa"/>
          </w:tcPr>
          <w:p w14:paraId="57EFC385" w14:textId="1C7CCE39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Emissione scontrino</w:t>
            </w:r>
          </w:p>
        </w:tc>
        <w:tc>
          <w:tcPr>
            <w:tcW w:w="2765" w:type="dxa"/>
          </w:tcPr>
          <w:p w14:paraId="242CB1AA" w14:textId="7B001049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61A89342" w14:textId="18A94E3B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464C794D" w14:textId="77777777" w:rsidTr="00732087">
        <w:tc>
          <w:tcPr>
            <w:tcW w:w="2765" w:type="dxa"/>
          </w:tcPr>
          <w:p w14:paraId="23FCF977" w14:textId="3CB3B76A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Ordine</w:t>
            </w:r>
          </w:p>
        </w:tc>
        <w:tc>
          <w:tcPr>
            <w:tcW w:w="2765" w:type="dxa"/>
          </w:tcPr>
          <w:p w14:paraId="3AFB227F" w14:textId="559025F6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4F673AED" w14:textId="742D438E" w:rsidR="00732087" w:rsidRDefault="001776A0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r w:rsidR="00DC45F4">
              <w:rPr>
                <w:lang w:bidi="it-IT"/>
              </w:rPr>
              <w:t>44</w:t>
            </w:r>
          </w:p>
        </w:tc>
      </w:tr>
      <w:tr w:rsidR="00732087" w14:paraId="78542A80" w14:textId="77777777" w:rsidTr="00732087">
        <w:tc>
          <w:tcPr>
            <w:tcW w:w="2765" w:type="dxa"/>
          </w:tcPr>
          <w:p w14:paraId="7ED66BB1" w14:textId="55B50C69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Scontrino</w:t>
            </w:r>
          </w:p>
        </w:tc>
        <w:tc>
          <w:tcPr>
            <w:tcW w:w="2765" w:type="dxa"/>
          </w:tcPr>
          <w:p w14:paraId="02EE54A6" w14:textId="1DA9EA32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C3214C9" w14:textId="190101EA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6A757532" w14:textId="77777777" w:rsidTr="00732087">
        <w:tc>
          <w:tcPr>
            <w:tcW w:w="2765" w:type="dxa"/>
          </w:tcPr>
          <w:p w14:paraId="4FEF6C46" w14:textId="7F500B47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Cliente</w:t>
            </w:r>
          </w:p>
        </w:tc>
        <w:tc>
          <w:tcPr>
            <w:tcW w:w="2765" w:type="dxa"/>
          </w:tcPr>
          <w:p w14:paraId="2F1986D5" w14:textId="3CCD968F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1566536" w14:textId="1CD808D3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1580</w:t>
            </w:r>
          </w:p>
        </w:tc>
      </w:tr>
      <w:tr w:rsidR="00732087" w14:paraId="2474299E" w14:textId="77777777" w:rsidTr="00732087">
        <w:tc>
          <w:tcPr>
            <w:tcW w:w="2765" w:type="dxa"/>
          </w:tcPr>
          <w:p w14:paraId="371E024A" w14:textId="685BDE27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Richiesta</w:t>
            </w:r>
          </w:p>
        </w:tc>
        <w:tc>
          <w:tcPr>
            <w:tcW w:w="2765" w:type="dxa"/>
          </w:tcPr>
          <w:p w14:paraId="154AB13E" w14:textId="27665C48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6D7E61A0" w14:textId="38CB5614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1755</w:t>
            </w:r>
          </w:p>
        </w:tc>
      </w:tr>
      <w:tr w:rsidR="00732087" w14:paraId="5CFE51C0" w14:textId="77777777" w:rsidTr="00732087">
        <w:tc>
          <w:tcPr>
            <w:tcW w:w="2765" w:type="dxa"/>
          </w:tcPr>
          <w:p w14:paraId="176D5ADB" w14:textId="549EB15A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2765" w:type="dxa"/>
          </w:tcPr>
          <w:p w14:paraId="59434FD6" w14:textId="6706A721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65A9B23" w14:textId="6499AE50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679C2B3F" w14:textId="77777777" w:rsidTr="00732087">
        <w:tc>
          <w:tcPr>
            <w:tcW w:w="2765" w:type="dxa"/>
          </w:tcPr>
          <w:p w14:paraId="239309E5" w14:textId="563F4BE1" w:rsidR="00732087" w:rsidRDefault="00732087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Consegna</w:t>
            </w:r>
          </w:p>
        </w:tc>
        <w:tc>
          <w:tcPr>
            <w:tcW w:w="2765" w:type="dxa"/>
          </w:tcPr>
          <w:p w14:paraId="5AEF532F" w14:textId="7A4800B2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2A57065F" w14:textId="1A280031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136</w:t>
            </w:r>
          </w:p>
        </w:tc>
      </w:tr>
      <w:tr w:rsidR="00732087" w14:paraId="12343D4E" w14:textId="77777777" w:rsidTr="00732087">
        <w:tc>
          <w:tcPr>
            <w:tcW w:w="2765" w:type="dxa"/>
          </w:tcPr>
          <w:p w14:paraId="6D340DB0" w14:textId="59BCD898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Composizione</w:t>
            </w:r>
          </w:p>
        </w:tc>
        <w:tc>
          <w:tcPr>
            <w:tcW w:w="2765" w:type="dxa"/>
          </w:tcPr>
          <w:p w14:paraId="00FE182C" w14:textId="3CCE37EE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2EF1ED95" w14:textId="388E78ED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144</w:t>
            </w:r>
          </w:p>
        </w:tc>
      </w:tr>
      <w:tr w:rsidR="00732087" w14:paraId="03C707B4" w14:textId="77777777" w:rsidTr="00732087">
        <w:tc>
          <w:tcPr>
            <w:tcW w:w="2765" w:type="dxa"/>
          </w:tcPr>
          <w:p w14:paraId="7920A5F2" w14:textId="54FEEF16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Pagamento</w:t>
            </w:r>
          </w:p>
        </w:tc>
        <w:tc>
          <w:tcPr>
            <w:tcW w:w="2765" w:type="dxa"/>
          </w:tcPr>
          <w:p w14:paraId="748B3DD8" w14:textId="5326FC21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1CD0728B" w14:textId="56A80DE9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56EF0324" w14:textId="77777777" w:rsidTr="00732087">
        <w:tc>
          <w:tcPr>
            <w:tcW w:w="2765" w:type="dxa"/>
          </w:tcPr>
          <w:p w14:paraId="057F49A1" w14:textId="0D0348AF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DDT</w:t>
            </w:r>
          </w:p>
        </w:tc>
        <w:tc>
          <w:tcPr>
            <w:tcW w:w="2765" w:type="dxa"/>
          </w:tcPr>
          <w:p w14:paraId="7F3852AB" w14:textId="52082BD4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2EC85844" w14:textId="7DD0C44C" w:rsidR="00732087" w:rsidRDefault="00DC45F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17</w:t>
            </w:r>
          </w:p>
        </w:tc>
      </w:tr>
      <w:tr w:rsidR="00732087" w14:paraId="17620A22" w14:textId="77777777" w:rsidTr="00732087">
        <w:tc>
          <w:tcPr>
            <w:tcW w:w="2765" w:type="dxa"/>
          </w:tcPr>
          <w:p w14:paraId="2A585F23" w14:textId="22B66331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Ingrediente</w:t>
            </w:r>
          </w:p>
        </w:tc>
        <w:tc>
          <w:tcPr>
            <w:tcW w:w="2765" w:type="dxa"/>
          </w:tcPr>
          <w:p w14:paraId="1B467A23" w14:textId="4A080D84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79C861EF" w14:textId="266818D8" w:rsidR="00732087" w:rsidRDefault="00DB3F36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60</w:t>
            </w:r>
          </w:p>
        </w:tc>
      </w:tr>
      <w:tr w:rsidR="00732087" w14:paraId="4207246E" w14:textId="77777777" w:rsidTr="00732087">
        <w:tc>
          <w:tcPr>
            <w:tcW w:w="2765" w:type="dxa"/>
          </w:tcPr>
          <w:p w14:paraId="272B7B04" w14:textId="0404B153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Realizzazione</w:t>
            </w:r>
          </w:p>
        </w:tc>
        <w:tc>
          <w:tcPr>
            <w:tcW w:w="2765" w:type="dxa"/>
          </w:tcPr>
          <w:p w14:paraId="4A1B18ED" w14:textId="27CDE7EE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0C981916" w14:textId="650E90C9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51</w:t>
            </w:r>
          </w:p>
        </w:tc>
      </w:tr>
      <w:tr w:rsidR="00732087" w14:paraId="702B7E43" w14:textId="77777777" w:rsidTr="00732087">
        <w:tc>
          <w:tcPr>
            <w:tcW w:w="2765" w:type="dxa"/>
          </w:tcPr>
          <w:p w14:paraId="270D55B9" w14:textId="4BAAB5A3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Ordinazione</w:t>
            </w:r>
          </w:p>
        </w:tc>
        <w:tc>
          <w:tcPr>
            <w:tcW w:w="2765" w:type="dxa"/>
          </w:tcPr>
          <w:p w14:paraId="459E51CE" w14:textId="6F07014F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65B51D22" w14:textId="6C61C523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11.846</w:t>
            </w:r>
          </w:p>
        </w:tc>
      </w:tr>
      <w:tr w:rsidR="00732087" w14:paraId="470D80B9" w14:textId="77777777" w:rsidTr="00732087">
        <w:tc>
          <w:tcPr>
            <w:tcW w:w="2765" w:type="dxa"/>
          </w:tcPr>
          <w:p w14:paraId="4F97B32B" w14:textId="4563EB28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Ordinabile</w:t>
            </w:r>
          </w:p>
        </w:tc>
        <w:tc>
          <w:tcPr>
            <w:tcW w:w="2765" w:type="dxa"/>
          </w:tcPr>
          <w:p w14:paraId="09C168F1" w14:textId="463DFFDD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5BE3A3BD" w14:textId="3C7F87A4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38</w:t>
            </w:r>
          </w:p>
        </w:tc>
      </w:tr>
      <w:tr w:rsidR="00732087" w14:paraId="4E5603FA" w14:textId="77777777" w:rsidTr="00732087">
        <w:tc>
          <w:tcPr>
            <w:tcW w:w="2765" w:type="dxa"/>
          </w:tcPr>
          <w:p w14:paraId="6C1004BB" w14:textId="3345D91A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Occupazione</w:t>
            </w:r>
          </w:p>
        </w:tc>
        <w:tc>
          <w:tcPr>
            <w:tcW w:w="2765" w:type="dxa"/>
          </w:tcPr>
          <w:p w14:paraId="3D927DBC" w14:textId="19A6786A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37EE5C41" w14:textId="336A1B12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</w:tr>
      <w:tr w:rsidR="00732087" w14:paraId="66D6AFFB" w14:textId="77777777" w:rsidTr="00732087">
        <w:tc>
          <w:tcPr>
            <w:tcW w:w="2765" w:type="dxa"/>
          </w:tcPr>
          <w:p w14:paraId="54E369E8" w14:textId="7BBD429E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Piatto</w:t>
            </w:r>
          </w:p>
        </w:tc>
        <w:tc>
          <w:tcPr>
            <w:tcW w:w="2765" w:type="dxa"/>
          </w:tcPr>
          <w:p w14:paraId="3362CC30" w14:textId="26B19CF6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70401E48" w14:textId="02184AD6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17</w:t>
            </w:r>
          </w:p>
        </w:tc>
      </w:tr>
      <w:tr w:rsidR="00732087" w14:paraId="3583B95E" w14:textId="77777777" w:rsidTr="00732087">
        <w:tc>
          <w:tcPr>
            <w:tcW w:w="2765" w:type="dxa"/>
          </w:tcPr>
          <w:p w14:paraId="552A2BE4" w14:textId="289E481D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Bevanda</w:t>
            </w:r>
          </w:p>
        </w:tc>
        <w:tc>
          <w:tcPr>
            <w:tcW w:w="2765" w:type="dxa"/>
          </w:tcPr>
          <w:p w14:paraId="4DE29F65" w14:textId="5B4151E8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A09D02B" w14:textId="6864EB5D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21</w:t>
            </w:r>
          </w:p>
        </w:tc>
      </w:tr>
      <w:tr w:rsidR="00732087" w14:paraId="50282B24" w14:textId="77777777" w:rsidTr="00732087">
        <w:tc>
          <w:tcPr>
            <w:tcW w:w="2765" w:type="dxa"/>
          </w:tcPr>
          <w:p w14:paraId="196B2A63" w14:textId="4E5A0A3E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Tavolo</w:t>
            </w:r>
          </w:p>
        </w:tc>
        <w:tc>
          <w:tcPr>
            <w:tcW w:w="2765" w:type="dxa"/>
          </w:tcPr>
          <w:p w14:paraId="3F45C645" w14:textId="6F47C2D7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72D428A5" w14:textId="07ECB4E0" w:rsidR="00732087" w:rsidRDefault="00DB3F36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r w:rsidR="0013523D">
              <w:rPr>
                <w:lang w:bidi="it-IT"/>
              </w:rPr>
              <w:t>0</w:t>
            </w:r>
          </w:p>
        </w:tc>
      </w:tr>
      <w:tr w:rsidR="00732087" w14:paraId="200CEBA0" w14:textId="77777777" w:rsidTr="00732087">
        <w:tc>
          <w:tcPr>
            <w:tcW w:w="2765" w:type="dxa"/>
          </w:tcPr>
          <w:p w14:paraId="300BDED1" w14:textId="5313ADFE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Intestazione DDT</w:t>
            </w:r>
          </w:p>
        </w:tc>
        <w:tc>
          <w:tcPr>
            <w:tcW w:w="2765" w:type="dxa"/>
          </w:tcPr>
          <w:p w14:paraId="526FD07D" w14:textId="3506C7D5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269E4013" w14:textId="1873E227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17</w:t>
            </w:r>
          </w:p>
        </w:tc>
      </w:tr>
      <w:tr w:rsidR="00732087" w14:paraId="11A101D7" w14:textId="77777777" w:rsidTr="00732087">
        <w:tc>
          <w:tcPr>
            <w:tcW w:w="2765" w:type="dxa"/>
          </w:tcPr>
          <w:p w14:paraId="2AB820FC" w14:textId="071BCD55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Fornitore</w:t>
            </w:r>
          </w:p>
        </w:tc>
        <w:tc>
          <w:tcPr>
            <w:tcW w:w="2765" w:type="dxa"/>
          </w:tcPr>
          <w:p w14:paraId="74D61E70" w14:textId="50A0DF3D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555AA60C" w14:textId="5799F04C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8</w:t>
            </w:r>
          </w:p>
        </w:tc>
      </w:tr>
      <w:tr w:rsidR="00732087" w14:paraId="65354E7D" w14:textId="77777777" w:rsidTr="00732087">
        <w:tc>
          <w:tcPr>
            <w:tcW w:w="2765" w:type="dxa"/>
          </w:tcPr>
          <w:p w14:paraId="68D042A9" w14:textId="714ED864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Intestazione fattura</w:t>
            </w:r>
          </w:p>
        </w:tc>
        <w:tc>
          <w:tcPr>
            <w:tcW w:w="2765" w:type="dxa"/>
          </w:tcPr>
          <w:p w14:paraId="189A3805" w14:textId="78D0737A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766" w:type="dxa"/>
          </w:tcPr>
          <w:p w14:paraId="6F63DD7F" w14:textId="6F3822BF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16</w:t>
            </w:r>
          </w:p>
        </w:tc>
      </w:tr>
      <w:tr w:rsidR="00732087" w14:paraId="3A620FE8" w14:textId="77777777" w:rsidTr="00732087">
        <w:tc>
          <w:tcPr>
            <w:tcW w:w="2765" w:type="dxa"/>
          </w:tcPr>
          <w:p w14:paraId="49110D44" w14:textId="52401A11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Fattura</w:t>
            </w:r>
          </w:p>
        </w:tc>
        <w:tc>
          <w:tcPr>
            <w:tcW w:w="2765" w:type="dxa"/>
          </w:tcPr>
          <w:p w14:paraId="2E36CD36" w14:textId="13F9AFBC" w:rsidR="00732087" w:rsidRDefault="004559E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766" w:type="dxa"/>
          </w:tcPr>
          <w:p w14:paraId="076B4C7D" w14:textId="1B0A7832" w:rsidR="00732087" w:rsidRDefault="00F35064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16</w:t>
            </w:r>
          </w:p>
        </w:tc>
      </w:tr>
    </w:tbl>
    <w:p w14:paraId="1343AEC0" w14:textId="5C0076C8" w:rsidR="00283588" w:rsidRDefault="00283588">
      <w:pPr>
        <w:tabs>
          <w:tab w:val="left" w:pos="1212"/>
        </w:tabs>
        <w:rPr>
          <w:lang w:bidi="it-IT"/>
        </w:rPr>
      </w:pPr>
    </w:p>
    <w:p w14:paraId="3D550032" w14:textId="544A6D94" w:rsidR="00283588" w:rsidRDefault="00283588">
      <w:pPr>
        <w:tabs>
          <w:tab w:val="left" w:pos="1212"/>
        </w:tabs>
        <w:rPr>
          <w:lang w:bidi="it-IT"/>
        </w:rPr>
      </w:pPr>
    </w:p>
    <w:p w14:paraId="465AB715" w14:textId="7A3AFDCE" w:rsidR="00283588" w:rsidDel="00A415DC" w:rsidRDefault="00283588">
      <w:pPr>
        <w:tabs>
          <w:tab w:val="left" w:pos="1212"/>
        </w:tabs>
        <w:rPr>
          <w:del w:id="530" w:author="angelo parrinello" w:date="2020-08-27T16:47:00Z"/>
          <w:lang w:bidi="it-IT"/>
        </w:rPr>
      </w:pPr>
    </w:p>
    <w:p w14:paraId="4427BE99" w14:textId="00134F1F" w:rsidR="00283588" w:rsidDel="00A415DC" w:rsidRDefault="00283588">
      <w:pPr>
        <w:tabs>
          <w:tab w:val="left" w:pos="1212"/>
        </w:tabs>
        <w:rPr>
          <w:del w:id="531" w:author="angelo parrinello" w:date="2020-08-27T16:47:00Z"/>
          <w:lang w:bidi="it-IT"/>
        </w:rPr>
      </w:pPr>
    </w:p>
    <w:p w14:paraId="7FCF0969" w14:textId="00443113" w:rsidR="00283588" w:rsidDel="00A415DC" w:rsidRDefault="00283588">
      <w:pPr>
        <w:tabs>
          <w:tab w:val="left" w:pos="1212"/>
        </w:tabs>
        <w:rPr>
          <w:del w:id="532" w:author="angelo parrinello" w:date="2020-08-27T16:47:00Z"/>
          <w:lang w:bidi="it-IT"/>
        </w:rPr>
      </w:pPr>
    </w:p>
    <w:p w14:paraId="531B4C31" w14:textId="0848705D" w:rsidR="00283588" w:rsidDel="00A415DC" w:rsidRDefault="00283588">
      <w:pPr>
        <w:tabs>
          <w:tab w:val="left" w:pos="1212"/>
        </w:tabs>
        <w:rPr>
          <w:del w:id="533" w:author="angelo parrinello" w:date="2020-08-27T16:47:00Z"/>
          <w:lang w:bidi="it-IT"/>
        </w:rPr>
      </w:pPr>
    </w:p>
    <w:p w14:paraId="54E44E74" w14:textId="269265EC" w:rsidR="00283588" w:rsidRDefault="00283588">
      <w:pPr>
        <w:tabs>
          <w:tab w:val="left" w:pos="1212"/>
        </w:tabs>
        <w:rPr>
          <w:lang w:bidi="it-IT"/>
        </w:rPr>
      </w:pPr>
    </w:p>
    <w:p w14:paraId="595CC73B" w14:textId="1F299EBA" w:rsidR="00283588" w:rsidRDefault="00283588" w:rsidP="00283588">
      <w:pPr>
        <w:pStyle w:val="Titolo2"/>
        <w:rPr>
          <w:lang w:bidi="it-IT"/>
        </w:rPr>
      </w:pPr>
      <w:bookmarkStart w:id="534" w:name="_Toc50387784"/>
      <w:r>
        <w:rPr>
          <w:lang w:bidi="it-IT"/>
        </w:rPr>
        <w:lastRenderedPageBreak/>
        <w:t>Descrizione delle operazioni principali e stima della loro frequenza</w:t>
      </w:r>
      <w:bookmarkEnd w:id="534"/>
    </w:p>
    <w:p w14:paraId="1ABAFFA4" w14:textId="0B71A6D8" w:rsidR="00283588" w:rsidRDefault="00283588" w:rsidP="00283588">
      <w:pPr>
        <w:rPr>
          <w:lang w:bidi="it-IT"/>
        </w:rPr>
      </w:pPr>
      <w:r>
        <w:rPr>
          <w:lang w:bidi="it-IT"/>
        </w:rPr>
        <w:t>In fase di analisi abbiamo analizzato le operazioni, qui di seguito è riportata la tabella con descrizione e la loro frequenza:</w:t>
      </w:r>
    </w:p>
    <w:tbl>
      <w:tblPr>
        <w:tblStyle w:val="Grigliatabella"/>
        <w:tblW w:w="8926" w:type="dxa"/>
        <w:tblLook w:val="04A0" w:firstRow="1" w:lastRow="0" w:firstColumn="1" w:lastColumn="0" w:noHBand="0" w:noVBand="1"/>
      </w:tblPr>
      <w:tblGrid>
        <w:gridCol w:w="873"/>
        <w:gridCol w:w="6250"/>
        <w:gridCol w:w="1803"/>
      </w:tblGrid>
      <w:tr w:rsidR="00283588" w14:paraId="5494AB84" w14:textId="77777777" w:rsidTr="00D97951">
        <w:tc>
          <w:tcPr>
            <w:tcW w:w="873" w:type="dxa"/>
            <w:shd w:val="clear" w:color="auto" w:fill="BDC8D4" w:themeFill="accent6" w:themeFillTint="66"/>
          </w:tcPr>
          <w:p w14:paraId="4BE97CA3" w14:textId="63DCCC47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Codice</w:t>
            </w:r>
          </w:p>
        </w:tc>
        <w:tc>
          <w:tcPr>
            <w:tcW w:w="6250" w:type="dxa"/>
            <w:shd w:val="clear" w:color="auto" w:fill="BDC8D4" w:themeFill="accent6" w:themeFillTint="66"/>
          </w:tcPr>
          <w:p w14:paraId="575F4903" w14:textId="05EE927C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Operazione</w:t>
            </w:r>
          </w:p>
        </w:tc>
        <w:tc>
          <w:tcPr>
            <w:tcW w:w="1803" w:type="dxa"/>
            <w:shd w:val="clear" w:color="auto" w:fill="BDC8D4" w:themeFill="accent6" w:themeFillTint="66"/>
          </w:tcPr>
          <w:p w14:paraId="7D80E316" w14:textId="46E6B9ED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Frequenza</w:t>
            </w:r>
          </w:p>
        </w:tc>
      </w:tr>
      <w:tr w:rsidR="00283588" w14:paraId="0C53401F" w14:textId="77777777" w:rsidTr="00D97951">
        <w:tc>
          <w:tcPr>
            <w:tcW w:w="873" w:type="dxa"/>
          </w:tcPr>
          <w:p w14:paraId="6684CFC7" w14:textId="42FFC380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6250" w:type="dxa"/>
          </w:tcPr>
          <w:p w14:paraId="1023E38E" w14:textId="2AFDECAF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Assumere un dipendente</w:t>
            </w:r>
          </w:p>
        </w:tc>
        <w:tc>
          <w:tcPr>
            <w:tcW w:w="1803" w:type="dxa"/>
          </w:tcPr>
          <w:p w14:paraId="4BDD8565" w14:textId="69FBD8BA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all’anno</w:t>
            </w:r>
          </w:p>
        </w:tc>
      </w:tr>
      <w:tr w:rsidR="00283588" w14:paraId="47177B6C" w14:textId="77777777" w:rsidTr="00D97951">
        <w:tc>
          <w:tcPr>
            <w:tcW w:w="873" w:type="dxa"/>
          </w:tcPr>
          <w:p w14:paraId="70CFA33A" w14:textId="53F96203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</w:t>
            </w:r>
          </w:p>
        </w:tc>
        <w:tc>
          <w:tcPr>
            <w:tcW w:w="6250" w:type="dxa"/>
          </w:tcPr>
          <w:p w14:paraId="68B5CA39" w14:textId="3BB473F6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Licenziare un dipendente</w:t>
            </w:r>
          </w:p>
        </w:tc>
        <w:tc>
          <w:tcPr>
            <w:tcW w:w="1803" w:type="dxa"/>
          </w:tcPr>
          <w:p w14:paraId="211BEB1D" w14:textId="6AB061BB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all’anno</w:t>
            </w:r>
          </w:p>
        </w:tc>
      </w:tr>
      <w:tr w:rsidR="00283588" w14:paraId="6BF91EF4" w14:textId="77777777" w:rsidTr="00D97951">
        <w:tc>
          <w:tcPr>
            <w:tcW w:w="873" w:type="dxa"/>
          </w:tcPr>
          <w:p w14:paraId="6AE6A770" w14:textId="6FE09B9D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3</w:t>
            </w:r>
          </w:p>
        </w:tc>
        <w:tc>
          <w:tcPr>
            <w:tcW w:w="6250" w:type="dxa"/>
          </w:tcPr>
          <w:p w14:paraId="2DB25F49" w14:textId="09DB3982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Registrare nuovi ordini</w:t>
            </w:r>
          </w:p>
        </w:tc>
        <w:tc>
          <w:tcPr>
            <w:tcW w:w="1803" w:type="dxa"/>
          </w:tcPr>
          <w:p w14:paraId="2EFE4711" w14:textId="3BF560B1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12 alla settimana</w:t>
            </w:r>
          </w:p>
        </w:tc>
      </w:tr>
      <w:tr w:rsidR="00283588" w14:paraId="3CD998ED" w14:textId="77777777" w:rsidTr="00D97951">
        <w:tc>
          <w:tcPr>
            <w:tcW w:w="873" w:type="dxa"/>
          </w:tcPr>
          <w:p w14:paraId="4F25774B" w14:textId="314A5D11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4</w:t>
            </w:r>
          </w:p>
        </w:tc>
        <w:tc>
          <w:tcPr>
            <w:tcW w:w="6250" w:type="dxa"/>
          </w:tcPr>
          <w:p w14:paraId="6B5E4D70" w14:textId="00D6F9F9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Aggiungere una prenotazione istantanea</w:t>
            </w:r>
          </w:p>
        </w:tc>
        <w:tc>
          <w:tcPr>
            <w:tcW w:w="1803" w:type="dxa"/>
          </w:tcPr>
          <w:p w14:paraId="1BCDAFAF" w14:textId="2F384F71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13 al giorno</w:t>
            </w:r>
          </w:p>
        </w:tc>
      </w:tr>
      <w:tr w:rsidR="00283588" w14:paraId="292279E6" w14:textId="77777777" w:rsidTr="00D97951">
        <w:tc>
          <w:tcPr>
            <w:tcW w:w="873" w:type="dxa"/>
          </w:tcPr>
          <w:p w14:paraId="02CC9976" w14:textId="49048551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5</w:t>
            </w:r>
          </w:p>
        </w:tc>
        <w:tc>
          <w:tcPr>
            <w:tcW w:w="6250" w:type="dxa"/>
          </w:tcPr>
          <w:p w14:paraId="7E2803C7" w14:textId="5B054AD0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Aggiungere una prenotazione telefonica</w:t>
            </w:r>
          </w:p>
        </w:tc>
        <w:tc>
          <w:tcPr>
            <w:tcW w:w="1803" w:type="dxa"/>
          </w:tcPr>
          <w:p w14:paraId="6025E72C" w14:textId="52ADD927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27 al giorno</w:t>
            </w:r>
          </w:p>
        </w:tc>
      </w:tr>
      <w:tr w:rsidR="00283588" w14:paraId="60616721" w14:textId="77777777" w:rsidTr="00D97951">
        <w:tc>
          <w:tcPr>
            <w:tcW w:w="873" w:type="dxa"/>
          </w:tcPr>
          <w:p w14:paraId="2AAB2A26" w14:textId="02053E7C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6</w:t>
            </w:r>
          </w:p>
        </w:tc>
        <w:tc>
          <w:tcPr>
            <w:tcW w:w="6250" w:type="dxa"/>
          </w:tcPr>
          <w:p w14:paraId="037CB320" w14:textId="7636D246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Eliminare una</w:t>
            </w:r>
            <w:r w:rsidR="005819AC">
              <w:rPr>
                <w:lang w:bidi="it-IT"/>
              </w:rPr>
              <w:t xml:space="preserve"> </w:t>
            </w:r>
            <w:r>
              <w:rPr>
                <w:lang w:bidi="it-IT"/>
              </w:rPr>
              <w:t>prenotazione</w:t>
            </w:r>
          </w:p>
        </w:tc>
        <w:tc>
          <w:tcPr>
            <w:tcW w:w="1803" w:type="dxa"/>
          </w:tcPr>
          <w:p w14:paraId="61F07265" w14:textId="5BBC1DF4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 al giorno</w:t>
            </w:r>
          </w:p>
        </w:tc>
      </w:tr>
      <w:tr w:rsidR="00283588" w14:paraId="0A2076AF" w14:textId="77777777" w:rsidTr="00D97951">
        <w:tc>
          <w:tcPr>
            <w:tcW w:w="873" w:type="dxa"/>
          </w:tcPr>
          <w:p w14:paraId="13BE400C" w14:textId="74253809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7</w:t>
            </w:r>
          </w:p>
        </w:tc>
        <w:tc>
          <w:tcPr>
            <w:tcW w:w="6250" w:type="dxa"/>
          </w:tcPr>
          <w:p w14:paraId="04ABC4C9" w14:textId="7F424B6E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Programmare un nuovo turno</w:t>
            </w:r>
          </w:p>
        </w:tc>
        <w:tc>
          <w:tcPr>
            <w:tcW w:w="1803" w:type="dxa"/>
          </w:tcPr>
          <w:p w14:paraId="4CA8FDE1" w14:textId="5FB9CC1F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 al giorno</w:t>
            </w:r>
          </w:p>
        </w:tc>
      </w:tr>
      <w:tr w:rsidR="00283588" w14:paraId="19FE2E57" w14:textId="77777777" w:rsidTr="00D97951">
        <w:tc>
          <w:tcPr>
            <w:tcW w:w="873" w:type="dxa"/>
          </w:tcPr>
          <w:p w14:paraId="1A75D82A" w14:textId="27290F0A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8</w:t>
            </w:r>
          </w:p>
        </w:tc>
        <w:tc>
          <w:tcPr>
            <w:tcW w:w="6250" w:type="dxa"/>
          </w:tcPr>
          <w:p w14:paraId="35F28CC3" w14:textId="473B2A9A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Trovare il cameriere più gradito</w:t>
            </w:r>
          </w:p>
        </w:tc>
        <w:tc>
          <w:tcPr>
            <w:tcW w:w="1803" w:type="dxa"/>
          </w:tcPr>
          <w:p w14:paraId="350EF5F3" w14:textId="0F06B1A2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 mese</w:t>
            </w:r>
          </w:p>
        </w:tc>
      </w:tr>
      <w:tr w:rsidR="00283588" w14:paraId="4A7A0E04" w14:textId="77777777" w:rsidTr="00D97951">
        <w:tc>
          <w:tcPr>
            <w:tcW w:w="873" w:type="dxa"/>
          </w:tcPr>
          <w:p w14:paraId="474488E3" w14:textId="1978FE0C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9</w:t>
            </w:r>
          </w:p>
        </w:tc>
        <w:tc>
          <w:tcPr>
            <w:tcW w:w="6250" w:type="dxa"/>
          </w:tcPr>
          <w:p w14:paraId="2B4438AB" w14:textId="5B188FD9" w:rsidR="00283588" w:rsidRDefault="005819AC" w:rsidP="00D97951">
            <w:pPr>
              <w:pStyle w:val="Paragrafoelenco"/>
              <w:jc w:val="center"/>
              <w:rPr>
                <w:lang w:bidi="it-IT"/>
              </w:rPr>
            </w:pPr>
            <w:r>
              <w:rPr>
                <w:lang w:bidi="it-IT"/>
              </w:rPr>
              <w:t>Trovare i ricavi del mese</w:t>
            </w:r>
          </w:p>
        </w:tc>
        <w:tc>
          <w:tcPr>
            <w:tcW w:w="1803" w:type="dxa"/>
          </w:tcPr>
          <w:p w14:paraId="733EC78B" w14:textId="69B89975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 mese</w:t>
            </w:r>
          </w:p>
        </w:tc>
      </w:tr>
      <w:tr w:rsidR="00283588" w14:paraId="0FAEFA08" w14:textId="77777777" w:rsidTr="00D97951">
        <w:tc>
          <w:tcPr>
            <w:tcW w:w="873" w:type="dxa"/>
          </w:tcPr>
          <w:p w14:paraId="4778864B" w14:textId="2CDE4F00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10</w:t>
            </w:r>
          </w:p>
        </w:tc>
        <w:tc>
          <w:tcPr>
            <w:tcW w:w="6250" w:type="dxa"/>
          </w:tcPr>
          <w:p w14:paraId="75C4D917" w14:textId="50DAA63B" w:rsidR="00283588" w:rsidRDefault="005819AC" w:rsidP="00D97951">
            <w:pPr>
              <w:pStyle w:val="Paragrafoelenco"/>
              <w:jc w:val="center"/>
              <w:rPr>
                <w:lang w:bidi="it-IT"/>
              </w:rPr>
            </w:pPr>
            <w:r>
              <w:rPr>
                <w:lang w:bidi="it-IT"/>
              </w:rPr>
              <w:t>Trovare i costi del mese</w:t>
            </w:r>
          </w:p>
        </w:tc>
        <w:tc>
          <w:tcPr>
            <w:tcW w:w="1803" w:type="dxa"/>
          </w:tcPr>
          <w:p w14:paraId="1BC92C23" w14:textId="359FAFF9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 mese</w:t>
            </w:r>
          </w:p>
        </w:tc>
      </w:tr>
      <w:tr w:rsidR="00283588" w:rsidDel="008070B1" w14:paraId="2EB30D80" w14:textId="20E12B63" w:rsidTr="00D97951">
        <w:trPr>
          <w:del w:id="535" w:author="angelo parrinello" w:date="2020-09-07T15:21:00Z"/>
        </w:trPr>
        <w:tc>
          <w:tcPr>
            <w:tcW w:w="873" w:type="dxa"/>
          </w:tcPr>
          <w:p w14:paraId="2F1D9048" w14:textId="77777777" w:rsidR="00283588" w:rsidDel="008070B1" w:rsidRDefault="00283588" w:rsidP="00D97951">
            <w:pPr>
              <w:jc w:val="center"/>
              <w:rPr>
                <w:del w:id="536" w:author="angelo parrinello" w:date="2020-09-07T15:21:00Z"/>
                <w:lang w:bidi="it-IT"/>
              </w:rPr>
            </w:pPr>
            <w:del w:id="537" w:author="angelo parrinello" w:date="2020-09-07T15:21:00Z">
              <w:r w:rsidDel="008070B1">
                <w:rPr>
                  <w:lang w:bidi="it-IT"/>
                </w:rPr>
                <w:delText>1</w:delText>
              </w:r>
            </w:del>
            <w:del w:id="538" w:author="angelo parrinello" w:date="2020-09-03T14:49:00Z">
              <w:r w:rsidDel="00107051">
                <w:rPr>
                  <w:lang w:bidi="it-IT"/>
                </w:rPr>
                <w:delText>2</w:delText>
              </w:r>
            </w:del>
          </w:p>
          <w:p w14:paraId="5EA5BFA9" w14:textId="794A3699" w:rsidR="008070B1" w:rsidRDefault="008070B1" w:rsidP="00D97951">
            <w:pPr>
              <w:jc w:val="center"/>
              <w:rPr>
                <w:ins w:id="539" w:author="angelo parrinello" w:date="2020-09-07T15:21:00Z"/>
                <w:lang w:bidi="it-IT"/>
              </w:rPr>
            </w:pPr>
          </w:p>
        </w:tc>
        <w:tc>
          <w:tcPr>
            <w:tcW w:w="6250" w:type="dxa"/>
          </w:tcPr>
          <w:p w14:paraId="17B6934F" w14:textId="759408CD" w:rsidR="00283588" w:rsidDel="008070B1" w:rsidRDefault="005819AC" w:rsidP="008070B1">
            <w:pPr>
              <w:rPr>
                <w:del w:id="540" w:author="angelo parrinello" w:date="2020-09-07T15:21:00Z"/>
                <w:lang w:bidi="it-IT"/>
              </w:rPr>
              <w:pPrChange w:id="541" w:author="angelo parrinello" w:date="2020-09-07T15:21:00Z">
                <w:pPr>
                  <w:pStyle w:val="Paragrafoelenco"/>
                  <w:jc w:val="center"/>
                </w:pPr>
              </w:pPrChange>
            </w:pPr>
            <w:del w:id="542" w:author="angelo parrinello" w:date="2020-09-07T15:21:00Z">
              <w:r w:rsidDel="008070B1">
                <w:rPr>
                  <w:lang w:bidi="it-IT"/>
                </w:rPr>
                <w:delText>Inserire un nuovo fornitore</w:delText>
              </w:r>
            </w:del>
          </w:p>
        </w:tc>
        <w:tc>
          <w:tcPr>
            <w:tcW w:w="1803" w:type="dxa"/>
          </w:tcPr>
          <w:p w14:paraId="523DFA2A" w14:textId="09947F38" w:rsidR="00283588" w:rsidDel="008070B1" w:rsidRDefault="005819AC" w:rsidP="00D97951">
            <w:pPr>
              <w:jc w:val="center"/>
              <w:rPr>
                <w:del w:id="543" w:author="angelo parrinello" w:date="2020-09-07T15:21:00Z"/>
                <w:lang w:bidi="it-IT"/>
              </w:rPr>
            </w:pPr>
            <w:del w:id="544" w:author="angelo parrinello" w:date="2020-09-07T15:21:00Z">
              <w:r w:rsidDel="008070B1">
                <w:rPr>
                  <w:lang w:bidi="it-IT"/>
                </w:rPr>
                <w:delText>1 all’anno</w:delText>
              </w:r>
            </w:del>
          </w:p>
        </w:tc>
      </w:tr>
      <w:tr w:rsidR="00283588" w14:paraId="3046A8B3" w14:textId="77777777" w:rsidTr="00D97951">
        <w:tc>
          <w:tcPr>
            <w:tcW w:w="873" w:type="dxa"/>
          </w:tcPr>
          <w:p w14:paraId="61EF382C" w14:textId="34B56400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ins w:id="545" w:author="angelo parrinello" w:date="2020-09-07T15:21:00Z">
              <w:r w:rsidR="008070B1">
                <w:rPr>
                  <w:lang w:bidi="it-IT"/>
                </w:rPr>
                <w:t>1</w:t>
              </w:r>
            </w:ins>
            <w:del w:id="546" w:author="angelo parrinello" w:date="2020-09-03T14:49:00Z">
              <w:r w:rsidDel="00107051">
                <w:rPr>
                  <w:lang w:bidi="it-IT"/>
                </w:rPr>
                <w:delText>4</w:delText>
              </w:r>
            </w:del>
          </w:p>
        </w:tc>
        <w:tc>
          <w:tcPr>
            <w:tcW w:w="6250" w:type="dxa"/>
          </w:tcPr>
          <w:p w14:paraId="314AE7DF" w14:textId="5C61342B" w:rsidR="00283588" w:rsidRDefault="005819AC" w:rsidP="00D97951">
            <w:pPr>
              <w:pStyle w:val="Paragrafoelenco"/>
              <w:jc w:val="center"/>
              <w:rPr>
                <w:lang w:bidi="it-IT"/>
              </w:rPr>
            </w:pPr>
            <w:r>
              <w:rPr>
                <w:lang w:bidi="it-IT"/>
              </w:rPr>
              <w:t>Sapere chi ha lavorato o dovrà lavorare in un turno</w:t>
            </w:r>
          </w:p>
        </w:tc>
        <w:tc>
          <w:tcPr>
            <w:tcW w:w="1803" w:type="dxa"/>
          </w:tcPr>
          <w:p w14:paraId="21AE2177" w14:textId="52DF4C21" w:rsidR="00283588" w:rsidRDefault="005819A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 a</w:t>
            </w:r>
            <w:r w:rsidR="00C21D2C">
              <w:rPr>
                <w:lang w:bidi="it-IT"/>
              </w:rPr>
              <w:t>lla</w:t>
            </w:r>
            <w:r>
              <w:rPr>
                <w:lang w:bidi="it-IT"/>
              </w:rPr>
              <w:t xml:space="preserve"> settimana</w:t>
            </w:r>
          </w:p>
        </w:tc>
      </w:tr>
      <w:tr w:rsidR="00283588" w14:paraId="2399C6D8" w14:textId="77777777" w:rsidTr="00D97951">
        <w:tc>
          <w:tcPr>
            <w:tcW w:w="873" w:type="dxa"/>
          </w:tcPr>
          <w:p w14:paraId="4168B6E1" w14:textId="41501723" w:rsidR="00283588" w:rsidRDefault="00283588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  <w:ins w:id="547" w:author="angelo parrinello" w:date="2020-09-07T15:21:00Z">
              <w:r w:rsidR="008070B1">
                <w:rPr>
                  <w:lang w:bidi="it-IT"/>
                </w:rPr>
                <w:t>2</w:t>
              </w:r>
            </w:ins>
            <w:del w:id="548" w:author="angelo parrinello" w:date="2020-09-03T14:49:00Z">
              <w:r w:rsidR="00BA7EDC" w:rsidDel="00107051">
                <w:rPr>
                  <w:lang w:bidi="it-IT"/>
                </w:rPr>
                <w:delText>5</w:delText>
              </w:r>
            </w:del>
          </w:p>
        </w:tc>
        <w:tc>
          <w:tcPr>
            <w:tcW w:w="6250" w:type="dxa"/>
          </w:tcPr>
          <w:p w14:paraId="693CAF0D" w14:textId="088C9F99" w:rsidR="00283588" w:rsidRDefault="005819AC" w:rsidP="00D97951">
            <w:pPr>
              <w:pStyle w:val="Paragrafoelenco"/>
              <w:jc w:val="center"/>
              <w:rPr>
                <w:lang w:bidi="it-IT"/>
              </w:rPr>
            </w:pPr>
            <w:r>
              <w:rPr>
                <w:lang w:bidi="it-IT"/>
              </w:rPr>
              <w:t>Visualizzare un determinato DDT</w:t>
            </w:r>
          </w:p>
        </w:tc>
        <w:tc>
          <w:tcPr>
            <w:tcW w:w="1803" w:type="dxa"/>
          </w:tcPr>
          <w:p w14:paraId="58147357" w14:textId="34594065" w:rsidR="00283588" w:rsidRDefault="00C21D2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 alla settimana</w:t>
            </w:r>
          </w:p>
        </w:tc>
      </w:tr>
      <w:tr w:rsidR="00107051" w14:paraId="6A412DE2" w14:textId="77777777" w:rsidTr="00D97951">
        <w:trPr>
          <w:ins w:id="549" w:author="angelo parrinello" w:date="2020-09-03T14:49:00Z"/>
        </w:trPr>
        <w:tc>
          <w:tcPr>
            <w:tcW w:w="873" w:type="dxa"/>
          </w:tcPr>
          <w:p w14:paraId="7997C901" w14:textId="33F94B0D" w:rsidR="00107051" w:rsidRDefault="00107051" w:rsidP="00D97951">
            <w:pPr>
              <w:jc w:val="center"/>
              <w:rPr>
                <w:ins w:id="550" w:author="angelo parrinello" w:date="2020-09-03T14:49:00Z"/>
                <w:lang w:bidi="it-IT"/>
              </w:rPr>
            </w:pPr>
            <w:ins w:id="551" w:author="angelo parrinello" w:date="2020-09-03T14:49:00Z">
              <w:r>
                <w:rPr>
                  <w:lang w:bidi="it-IT"/>
                </w:rPr>
                <w:t>1</w:t>
              </w:r>
            </w:ins>
            <w:ins w:id="552" w:author="angelo parrinello" w:date="2020-09-07T15:21:00Z">
              <w:r w:rsidR="008070B1">
                <w:rPr>
                  <w:lang w:bidi="it-IT"/>
                </w:rPr>
                <w:t>3</w:t>
              </w:r>
            </w:ins>
          </w:p>
        </w:tc>
        <w:tc>
          <w:tcPr>
            <w:tcW w:w="6250" w:type="dxa"/>
          </w:tcPr>
          <w:p w14:paraId="4F072A97" w14:textId="5526E26F" w:rsidR="00107051" w:rsidRDefault="00107051" w:rsidP="00D97951">
            <w:pPr>
              <w:pStyle w:val="Paragrafoelenco"/>
              <w:jc w:val="center"/>
              <w:rPr>
                <w:ins w:id="553" w:author="angelo parrinello" w:date="2020-09-03T14:49:00Z"/>
                <w:lang w:bidi="it-IT"/>
              </w:rPr>
            </w:pPr>
            <w:ins w:id="554" w:author="angelo parrinello" w:date="2020-09-03T14:49:00Z">
              <w:r>
                <w:rPr>
                  <w:lang w:bidi="it-IT"/>
                </w:rPr>
                <w:t>Vedere gli ordini pendenti</w:t>
              </w:r>
            </w:ins>
          </w:p>
        </w:tc>
        <w:tc>
          <w:tcPr>
            <w:tcW w:w="1803" w:type="dxa"/>
          </w:tcPr>
          <w:p w14:paraId="60F9CD2D" w14:textId="470099F2" w:rsidR="00107051" w:rsidRDefault="00107051" w:rsidP="00D97951">
            <w:pPr>
              <w:jc w:val="center"/>
              <w:rPr>
                <w:ins w:id="555" w:author="angelo parrinello" w:date="2020-09-03T14:49:00Z"/>
                <w:lang w:bidi="it-IT"/>
              </w:rPr>
            </w:pPr>
            <w:ins w:id="556" w:author="angelo parrinello" w:date="2020-09-03T14:49:00Z">
              <w:r>
                <w:rPr>
                  <w:lang w:bidi="it-IT"/>
                </w:rPr>
                <w:t>1 al mese</w:t>
              </w:r>
            </w:ins>
          </w:p>
        </w:tc>
      </w:tr>
      <w:tr w:rsidR="00A5660E" w14:paraId="65027333" w14:textId="77777777" w:rsidTr="00D97951">
        <w:trPr>
          <w:ins w:id="557" w:author="angelo parrinello" w:date="2020-09-03T15:43:00Z"/>
        </w:trPr>
        <w:tc>
          <w:tcPr>
            <w:tcW w:w="873" w:type="dxa"/>
          </w:tcPr>
          <w:p w14:paraId="3A3D6D21" w14:textId="6E47CEA0" w:rsidR="00A5660E" w:rsidRDefault="00A5660E" w:rsidP="00D97951">
            <w:pPr>
              <w:jc w:val="center"/>
              <w:rPr>
                <w:ins w:id="558" w:author="angelo parrinello" w:date="2020-09-03T15:43:00Z"/>
                <w:lang w:bidi="it-IT"/>
              </w:rPr>
            </w:pPr>
            <w:ins w:id="559" w:author="angelo parrinello" w:date="2020-09-03T15:43:00Z">
              <w:r>
                <w:rPr>
                  <w:lang w:bidi="it-IT"/>
                </w:rPr>
                <w:t>1</w:t>
              </w:r>
            </w:ins>
            <w:ins w:id="560" w:author="angelo parrinello" w:date="2020-09-07T15:21:00Z">
              <w:r w:rsidR="008070B1">
                <w:rPr>
                  <w:lang w:bidi="it-IT"/>
                </w:rPr>
                <w:t>4</w:t>
              </w:r>
            </w:ins>
          </w:p>
        </w:tc>
        <w:tc>
          <w:tcPr>
            <w:tcW w:w="6250" w:type="dxa"/>
          </w:tcPr>
          <w:p w14:paraId="61905F6E" w14:textId="7342342D" w:rsidR="00A5660E" w:rsidRDefault="00A5660E" w:rsidP="00D97951">
            <w:pPr>
              <w:pStyle w:val="Paragrafoelenco"/>
              <w:jc w:val="center"/>
              <w:rPr>
                <w:ins w:id="561" w:author="angelo parrinello" w:date="2020-09-03T15:43:00Z"/>
                <w:lang w:bidi="it-IT"/>
              </w:rPr>
            </w:pPr>
            <w:ins w:id="562" w:author="angelo parrinello" w:date="2020-09-03T15:43:00Z">
              <w:r>
                <w:rPr>
                  <w:lang w:bidi="it-IT"/>
                </w:rPr>
                <w:t>Visualizzare le prenotazioni del giorno</w:t>
              </w:r>
            </w:ins>
          </w:p>
        </w:tc>
        <w:tc>
          <w:tcPr>
            <w:tcW w:w="1803" w:type="dxa"/>
          </w:tcPr>
          <w:p w14:paraId="7AA9F3FF" w14:textId="6449C486" w:rsidR="00A5660E" w:rsidRDefault="00A5660E" w:rsidP="00D97951">
            <w:pPr>
              <w:jc w:val="center"/>
              <w:rPr>
                <w:ins w:id="563" w:author="angelo parrinello" w:date="2020-09-03T15:43:00Z"/>
                <w:lang w:bidi="it-IT"/>
              </w:rPr>
            </w:pPr>
            <w:ins w:id="564" w:author="angelo parrinello" w:date="2020-09-03T15:44:00Z">
              <w:r>
                <w:rPr>
                  <w:lang w:bidi="it-IT"/>
                </w:rPr>
                <w:t>4</w:t>
              </w:r>
            </w:ins>
            <w:ins w:id="565" w:author="angelo parrinello" w:date="2020-09-03T15:43:00Z">
              <w:r>
                <w:rPr>
                  <w:lang w:bidi="it-IT"/>
                </w:rPr>
                <w:t xml:space="preserve"> a</w:t>
              </w:r>
            </w:ins>
            <w:ins w:id="566" w:author="angelo parrinello" w:date="2020-09-03T15:44:00Z">
              <w:r>
                <w:rPr>
                  <w:lang w:bidi="it-IT"/>
                </w:rPr>
                <w:t>l</w:t>
              </w:r>
            </w:ins>
            <w:ins w:id="567" w:author="angelo parrinello" w:date="2020-09-03T15:43:00Z">
              <w:r>
                <w:rPr>
                  <w:lang w:bidi="it-IT"/>
                </w:rPr>
                <w:t xml:space="preserve"> </w:t>
              </w:r>
            </w:ins>
            <w:ins w:id="568" w:author="angelo parrinello" w:date="2020-09-03T15:44:00Z">
              <w:r>
                <w:rPr>
                  <w:lang w:bidi="it-IT"/>
                </w:rPr>
                <w:t>giorno</w:t>
              </w:r>
            </w:ins>
          </w:p>
        </w:tc>
      </w:tr>
    </w:tbl>
    <w:p w14:paraId="2E9B10A8" w14:textId="7D7896B7" w:rsidR="00433A3C" w:rsidRDefault="00433A3C" w:rsidP="00D97951">
      <w:pPr>
        <w:rPr>
          <w:lang w:bidi="it-IT"/>
        </w:rPr>
      </w:pPr>
    </w:p>
    <w:p w14:paraId="163AED02" w14:textId="5E637B0E" w:rsidR="00433A3C" w:rsidRDefault="00433A3C" w:rsidP="00433A3C">
      <w:pPr>
        <w:pStyle w:val="Titolo2"/>
        <w:rPr>
          <w:lang w:bidi="it-IT"/>
        </w:rPr>
      </w:pPr>
      <w:bookmarkStart w:id="569" w:name="_Toc50387785"/>
      <w:r>
        <w:rPr>
          <w:lang w:bidi="it-IT"/>
        </w:rPr>
        <w:t>SCHEMI DI NAVIGAZIONE E TABELLE DEGLI ACCESSI</w:t>
      </w:r>
      <w:bookmarkEnd w:id="569"/>
    </w:p>
    <w:p w14:paraId="247B749B" w14:textId="4477A4AF" w:rsidR="00FC04C9" w:rsidRDefault="00FC04C9" w:rsidP="00FC04C9">
      <w:r>
        <w:t>Di seguito sono riportate le tabelle degli accessi delle operazioni e dove non risulti banale, sono presenti i relativi schemi di navigazione. Si considera il peso degli accessi in scrittura doppio rispetto a quello in lettura.</w:t>
      </w:r>
    </w:p>
    <w:p w14:paraId="3CF5B19B" w14:textId="14402762" w:rsidR="00FC04C9" w:rsidRDefault="00FC04C9" w:rsidP="00D97951">
      <w:pPr>
        <w:pStyle w:val="Titolo3"/>
      </w:pPr>
      <w:bookmarkStart w:id="570" w:name="_Toc50387786"/>
      <w:r>
        <w:t>OP 1 – Assumere un dipendente</w:t>
      </w:r>
      <w:bookmarkEnd w:id="570"/>
    </w:p>
    <w:p w14:paraId="7C339A70" w14:textId="0671ACE5" w:rsidR="00FC04C9" w:rsidRDefault="00FC04C9" w:rsidP="00FC04C9">
      <w:r>
        <w:t xml:space="preserve">Se il </w:t>
      </w:r>
      <w:r w:rsidR="006E6F4B">
        <w:t>D</w:t>
      </w:r>
      <w:r>
        <w:t xml:space="preserve">ipendente è già registrato, per assunzioni passate, basterà inserire il nuovo </w:t>
      </w:r>
      <w:r w:rsidR="006E6F4B">
        <w:t>C</w:t>
      </w:r>
      <w:r>
        <w:t xml:space="preserve">ontratto, mentre nel caso in cui il </w:t>
      </w:r>
      <w:r w:rsidR="006E6F4B">
        <w:t>D</w:t>
      </w:r>
      <w:r>
        <w:t xml:space="preserve">ipendente viene assunto per la prima volta, dovremo registrare sia il </w:t>
      </w:r>
      <w:r w:rsidR="006E6F4B">
        <w:t>D</w:t>
      </w:r>
      <w:r>
        <w:t xml:space="preserve">ipendente che il </w:t>
      </w:r>
      <w:r w:rsidR="006E6F4B">
        <w:t>C</w:t>
      </w:r>
      <w:r>
        <w:t>ontratto.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C04C9" w14:paraId="47CE1804" w14:textId="77777777" w:rsidTr="00D97951">
        <w:tc>
          <w:tcPr>
            <w:tcW w:w="2074" w:type="dxa"/>
            <w:shd w:val="clear" w:color="auto" w:fill="BDC8D4" w:themeFill="accent6" w:themeFillTint="66"/>
          </w:tcPr>
          <w:p w14:paraId="0380CFA8" w14:textId="16292634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FAAFFDF" w14:textId="4AF03009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E2715C8" w14:textId="37DD1023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1C7B7898" w14:textId="388D828A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FC04C9" w14:paraId="28368A27" w14:textId="77777777" w:rsidTr="00FC04C9">
        <w:tc>
          <w:tcPr>
            <w:tcW w:w="2074" w:type="dxa"/>
          </w:tcPr>
          <w:p w14:paraId="487C1F27" w14:textId="0820292B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Dipendente</w:t>
            </w:r>
          </w:p>
        </w:tc>
        <w:tc>
          <w:tcPr>
            <w:tcW w:w="2074" w:type="dxa"/>
          </w:tcPr>
          <w:p w14:paraId="5CC402DE" w14:textId="54D7FE08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66AEE779" w14:textId="7D396792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EF2EB37" w14:textId="47105373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FC04C9" w14:paraId="3B817219" w14:textId="77777777" w:rsidTr="00FC04C9">
        <w:tc>
          <w:tcPr>
            <w:tcW w:w="2074" w:type="dxa"/>
          </w:tcPr>
          <w:p w14:paraId="22D5B249" w14:textId="1850A26E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Dipendente</w:t>
            </w:r>
          </w:p>
        </w:tc>
        <w:tc>
          <w:tcPr>
            <w:tcW w:w="2074" w:type="dxa"/>
          </w:tcPr>
          <w:p w14:paraId="7B2562F9" w14:textId="687418DF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6452DD18" w14:textId="48EB04B8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9F8DE9F" w14:textId="7B20DB49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FC04C9" w14:paraId="74A6C9D0" w14:textId="77777777" w:rsidTr="00FC04C9">
        <w:tc>
          <w:tcPr>
            <w:tcW w:w="2074" w:type="dxa"/>
          </w:tcPr>
          <w:p w14:paraId="4F944A28" w14:textId="3242CF40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Impiego</w:t>
            </w:r>
          </w:p>
        </w:tc>
        <w:tc>
          <w:tcPr>
            <w:tcW w:w="2074" w:type="dxa"/>
          </w:tcPr>
          <w:p w14:paraId="06EDCCF5" w14:textId="48158C90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6BDC801C" w14:textId="7DBE40A2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052B995A" w14:textId="441F3C7B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FC04C9" w14:paraId="1D6583E0" w14:textId="77777777" w:rsidTr="00FC04C9">
        <w:tc>
          <w:tcPr>
            <w:tcW w:w="2074" w:type="dxa"/>
          </w:tcPr>
          <w:p w14:paraId="60A7713F" w14:textId="6BCE002B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</w:t>
            </w:r>
          </w:p>
        </w:tc>
        <w:tc>
          <w:tcPr>
            <w:tcW w:w="2074" w:type="dxa"/>
          </w:tcPr>
          <w:p w14:paraId="12B05E3F" w14:textId="58E96C0E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131C60FE" w14:textId="0DE3276F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2C1BC67" w14:textId="5E6C98B3" w:rsidR="00FC04C9" w:rsidRDefault="00FC04C9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p w14:paraId="31BB6894" w14:textId="1683349D" w:rsidR="00FC04C9" w:rsidDel="00B85543" w:rsidRDefault="00FC04C9" w:rsidP="00FC04C9">
      <w:pPr>
        <w:rPr>
          <w:del w:id="571" w:author="angelo parrinello" w:date="2020-08-27T16:49:00Z"/>
          <w:lang w:bidi="it-IT"/>
        </w:rPr>
      </w:pPr>
      <w:r>
        <w:rPr>
          <w:lang w:bidi="it-IT"/>
        </w:rPr>
        <w:t>Totale: 3S</w:t>
      </w:r>
      <w:r w:rsidR="00C44D3C">
        <w:rPr>
          <w:lang w:bidi="it-IT"/>
        </w:rPr>
        <w:t xml:space="preserve"> </w:t>
      </w:r>
      <w:r>
        <w:rPr>
          <w:lang w:bidi="it-IT"/>
        </w:rPr>
        <w:t xml:space="preserve"> </w:t>
      </w:r>
      <w:r w:rsidR="00C44D3C">
        <w:rPr>
          <w:lang w:bidi="it-IT"/>
        </w:rPr>
        <w:sym w:font="Wingdings" w:char="F0E0"/>
      </w:r>
      <w:r w:rsidR="00C44D3C">
        <w:rPr>
          <w:lang w:bidi="it-IT"/>
        </w:rPr>
        <w:t xml:space="preserve"> </w:t>
      </w:r>
      <w:r>
        <w:rPr>
          <w:lang w:bidi="it-IT"/>
        </w:rPr>
        <w:t>6 all’anno</w:t>
      </w:r>
      <w:del w:id="572" w:author="angelo parrinello" w:date="2020-08-27T16:49:00Z">
        <w:r w:rsidDel="00B85543">
          <w:rPr>
            <w:lang w:bidi="it-IT"/>
          </w:rPr>
          <w:delText xml:space="preserve"> </w:delText>
        </w:r>
      </w:del>
    </w:p>
    <w:p w14:paraId="27789A24" w14:textId="01EC09A8" w:rsidR="00FC04C9" w:rsidDel="00B85543" w:rsidRDefault="00FC04C9" w:rsidP="00FC04C9">
      <w:pPr>
        <w:rPr>
          <w:del w:id="573" w:author="angelo parrinello" w:date="2020-08-27T16:49:00Z"/>
          <w:lang w:bidi="it-IT"/>
        </w:rPr>
      </w:pPr>
    </w:p>
    <w:p w14:paraId="573B183E" w14:textId="27D388F9" w:rsidR="00C44D3C" w:rsidDel="00B85543" w:rsidRDefault="00C44D3C" w:rsidP="00FC04C9">
      <w:pPr>
        <w:rPr>
          <w:del w:id="574" w:author="angelo parrinello" w:date="2020-08-27T16:49:00Z"/>
          <w:lang w:bidi="it-IT"/>
        </w:rPr>
      </w:pPr>
    </w:p>
    <w:p w14:paraId="793A8EC5" w14:textId="5684255C" w:rsidR="00B85543" w:rsidRDefault="00B85543" w:rsidP="00FC04C9">
      <w:pPr>
        <w:rPr>
          <w:ins w:id="575" w:author="angelo parrinello" w:date="2020-08-27T16:49:00Z"/>
          <w:lang w:bidi="it-IT"/>
        </w:rPr>
      </w:pPr>
    </w:p>
    <w:p w14:paraId="269A15C3" w14:textId="00419D6E" w:rsidR="00B85543" w:rsidRDefault="00B85543" w:rsidP="00FC04C9">
      <w:pPr>
        <w:rPr>
          <w:ins w:id="576" w:author="angelo parrinello" w:date="2020-08-27T16:49:00Z"/>
          <w:lang w:bidi="it-IT"/>
        </w:rPr>
      </w:pPr>
    </w:p>
    <w:p w14:paraId="7041324A" w14:textId="10333CF8" w:rsidR="00B85543" w:rsidRDefault="00B85543" w:rsidP="00FC04C9">
      <w:pPr>
        <w:rPr>
          <w:ins w:id="577" w:author="angelo parrinello" w:date="2020-08-27T16:49:00Z"/>
          <w:lang w:bidi="it-IT"/>
        </w:rPr>
      </w:pPr>
    </w:p>
    <w:p w14:paraId="18B6B02A" w14:textId="77777777" w:rsidR="00B85543" w:rsidRDefault="00B85543" w:rsidP="00FC04C9">
      <w:pPr>
        <w:rPr>
          <w:ins w:id="578" w:author="angelo parrinello" w:date="2020-08-27T16:49:00Z"/>
          <w:lang w:bidi="it-IT"/>
        </w:rPr>
      </w:pPr>
    </w:p>
    <w:p w14:paraId="4544DA4D" w14:textId="77777777" w:rsidR="00C44D3C" w:rsidRDefault="00C44D3C" w:rsidP="00FC04C9">
      <w:pPr>
        <w:rPr>
          <w:lang w:bidi="it-IT"/>
        </w:rPr>
      </w:pPr>
    </w:p>
    <w:p w14:paraId="747C954A" w14:textId="77777777" w:rsidR="00FC04C9" w:rsidRDefault="00FC04C9" w:rsidP="00D97951">
      <w:pPr>
        <w:pStyle w:val="Titolo3"/>
        <w:rPr>
          <w:lang w:bidi="it-IT"/>
        </w:rPr>
      </w:pPr>
      <w:bookmarkStart w:id="579" w:name="_Toc50387787"/>
      <w:r>
        <w:rPr>
          <w:lang w:bidi="it-IT"/>
        </w:rPr>
        <w:lastRenderedPageBreak/>
        <w:t>OP 2 – Licenziare un dipendente</w:t>
      </w:r>
      <w:bookmarkEnd w:id="579"/>
    </w:p>
    <w:p w14:paraId="67ABA523" w14:textId="6CCBEFDD" w:rsidR="00C44D3C" w:rsidRDefault="00C44D3C" w:rsidP="00C44D3C">
      <w:r>
        <w:rPr>
          <w:lang w:bidi="it-IT"/>
        </w:rPr>
        <w:t>Tale operazione comporta l’aggiornamento dell’attributo Data Fine.</w:t>
      </w:r>
      <w:r w:rsidR="00FC04C9">
        <w:rPr>
          <w:lang w:bidi="it-IT"/>
        </w:rPr>
        <w:t xml:space="preserve">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44D3C" w14:paraId="269BB459" w14:textId="77777777" w:rsidTr="00DC1B6B">
        <w:tc>
          <w:tcPr>
            <w:tcW w:w="2074" w:type="dxa"/>
            <w:shd w:val="clear" w:color="auto" w:fill="BDC8D4" w:themeFill="accent6" w:themeFillTint="66"/>
          </w:tcPr>
          <w:p w14:paraId="3EEB18EA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C27A3BF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7C1AEF3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C6194F0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C44D3C" w14:paraId="16189CAA" w14:textId="77777777" w:rsidTr="00DC1B6B">
        <w:tc>
          <w:tcPr>
            <w:tcW w:w="2074" w:type="dxa"/>
          </w:tcPr>
          <w:p w14:paraId="534C540A" w14:textId="475840B5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Dipendente</w:t>
            </w:r>
          </w:p>
        </w:tc>
        <w:tc>
          <w:tcPr>
            <w:tcW w:w="2074" w:type="dxa"/>
          </w:tcPr>
          <w:p w14:paraId="3240E57E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7EB0CECA" w14:textId="77777777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FFA082D" w14:textId="1B1D9141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C44D3C" w14:paraId="7266ADF6" w14:textId="77777777" w:rsidTr="00DC1B6B">
        <w:tc>
          <w:tcPr>
            <w:tcW w:w="2074" w:type="dxa"/>
          </w:tcPr>
          <w:p w14:paraId="1264AE90" w14:textId="7D3E037E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Impiego</w:t>
            </w:r>
          </w:p>
        </w:tc>
        <w:tc>
          <w:tcPr>
            <w:tcW w:w="2074" w:type="dxa"/>
          </w:tcPr>
          <w:p w14:paraId="3B898E93" w14:textId="4F18F24E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272F6316" w14:textId="0B148C28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FF919FB" w14:textId="04D1E95E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C44D3C" w14:paraId="38ECA84B" w14:textId="77777777" w:rsidTr="00DC1B6B">
        <w:tc>
          <w:tcPr>
            <w:tcW w:w="2074" w:type="dxa"/>
          </w:tcPr>
          <w:p w14:paraId="72B20C07" w14:textId="7BF3BC6A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</w:t>
            </w:r>
          </w:p>
        </w:tc>
        <w:tc>
          <w:tcPr>
            <w:tcW w:w="2074" w:type="dxa"/>
          </w:tcPr>
          <w:p w14:paraId="33845EC8" w14:textId="64023B32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7834EA68" w14:textId="44A5CBF3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21118A20" w14:textId="278DFA80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C44D3C" w14:paraId="37E9A36F" w14:textId="77777777" w:rsidTr="00DC1B6B">
        <w:tc>
          <w:tcPr>
            <w:tcW w:w="2074" w:type="dxa"/>
          </w:tcPr>
          <w:p w14:paraId="7C92D189" w14:textId="7730E59F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</w:t>
            </w:r>
          </w:p>
        </w:tc>
        <w:tc>
          <w:tcPr>
            <w:tcW w:w="2074" w:type="dxa"/>
          </w:tcPr>
          <w:p w14:paraId="277D646A" w14:textId="29E60018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108202DD" w14:textId="779E71F5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66B48F48" w14:textId="1FE9DBDE" w:rsidR="00C44D3C" w:rsidRDefault="00C44D3C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p w14:paraId="6E314FF3" w14:textId="3F7700A8" w:rsidR="00C44D3C" w:rsidRDefault="00C44D3C" w:rsidP="00FC04C9">
      <w:pPr>
        <w:rPr>
          <w:lang w:bidi="it-IT"/>
        </w:rPr>
      </w:pPr>
      <w:r>
        <w:rPr>
          <w:lang w:bidi="it-IT"/>
        </w:rPr>
        <w:t xml:space="preserve">Totale: 3L + 1S </w:t>
      </w:r>
      <w:r>
        <w:rPr>
          <w:lang w:bidi="it-IT"/>
        </w:rPr>
        <w:sym w:font="Wingdings" w:char="F0E0"/>
      </w:r>
      <w:r>
        <w:rPr>
          <w:lang w:bidi="it-IT"/>
        </w:rPr>
        <w:t xml:space="preserve"> 5 all’anno</w:t>
      </w:r>
    </w:p>
    <w:p w14:paraId="53611362" w14:textId="13EB72C0" w:rsidR="00E24701" w:rsidRDefault="00E24701" w:rsidP="00D97951">
      <w:pPr>
        <w:pStyle w:val="Titolo3"/>
        <w:rPr>
          <w:lang w:bidi="it-IT"/>
        </w:rPr>
      </w:pPr>
      <w:bookmarkStart w:id="580" w:name="_Toc50387788"/>
      <w:r>
        <w:rPr>
          <w:lang w:bidi="it-IT"/>
        </w:rPr>
        <w:t>OP</w:t>
      </w:r>
      <w:ins w:id="581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3 – Registrare nuovi ordini</w:t>
      </w:r>
      <w:bookmarkEnd w:id="580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24701" w14:paraId="1F112A27" w14:textId="77777777" w:rsidTr="00DC1B6B">
        <w:tc>
          <w:tcPr>
            <w:tcW w:w="2074" w:type="dxa"/>
            <w:shd w:val="clear" w:color="auto" w:fill="BDC8D4" w:themeFill="accent6" w:themeFillTint="66"/>
          </w:tcPr>
          <w:p w14:paraId="3CA8E9FD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7255DF6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2F92720C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202DFB5F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E24701" w14:paraId="7FFF3611" w14:textId="77777777" w:rsidTr="00DC1B6B">
        <w:tc>
          <w:tcPr>
            <w:tcW w:w="2074" w:type="dxa"/>
          </w:tcPr>
          <w:p w14:paraId="708AEE4F" w14:textId="3A74DE5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Ordine</w:t>
            </w:r>
          </w:p>
        </w:tc>
        <w:tc>
          <w:tcPr>
            <w:tcW w:w="2074" w:type="dxa"/>
          </w:tcPr>
          <w:p w14:paraId="1CE54C3B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23AA2CE8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2897FF8" w14:textId="74EE53EE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E24701" w14:paraId="71969920" w14:textId="77777777" w:rsidTr="00DC1B6B">
        <w:tc>
          <w:tcPr>
            <w:tcW w:w="2074" w:type="dxa"/>
          </w:tcPr>
          <w:p w14:paraId="7CCA165E" w14:textId="0691B94B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Commissionare</w:t>
            </w:r>
          </w:p>
        </w:tc>
        <w:tc>
          <w:tcPr>
            <w:tcW w:w="2074" w:type="dxa"/>
          </w:tcPr>
          <w:p w14:paraId="6FC91F70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11C7FF4E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09A114D" w14:textId="47B8E203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E24701" w14:paraId="3D1C1863" w14:textId="77777777" w:rsidTr="00DC1B6B">
        <w:tc>
          <w:tcPr>
            <w:tcW w:w="2074" w:type="dxa"/>
          </w:tcPr>
          <w:p w14:paraId="397D5EE1" w14:textId="15D8703E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Consegna</w:t>
            </w:r>
          </w:p>
        </w:tc>
        <w:tc>
          <w:tcPr>
            <w:tcW w:w="2074" w:type="dxa"/>
          </w:tcPr>
          <w:p w14:paraId="19ADBA21" w14:textId="3B68D91D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38CA360B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088045C" w14:textId="741F6A98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E24701" w14:paraId="21FA9DC8" w14:textId="77777777" w:rsidTr="00DC1B6B">
        <w:tc>
          <w:tcPr>
            <w:tcW w:w="2074" w:type="dxa"/>
          </w:tcPr>
          <w:p w14:paraId="79E05512" w14:textId="14ED8A36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Composizione</w:t>
            </w:r>
          </w:p>
        </w:tc>
        <w:tc>
          <w:tcPr>
            <w:tcW w:w="2074" w:type="dxa"/>
          </w:tcPr>
          <w:p w14:paraId="2E2C7BD7" w14:textId="4BB05D0E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7B97BAF2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06EBDFF0" w14:textId="77777777" w:rsidR="00E24701" w:rsidRDefault="00E24701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p w14:paraId="1CA17828" w14:textId="50AA81ED" w:rsidR="00E24701" w:rsidRDefault="00E24701" w:rsidP="00FC04C9">
      <w:pPr>
        <w:rPr>
          <w:lang w:bidi="it-IT"/>
        </w:rPr>
      </w:pPr>
      <w:r>
        <w:rPr>
          <w:lang w:bidi="it-IT"/>
        </w:rPr>
        <w:t xml:space="preserve">Totale: 4S </w:t>
      </w:r>
      <w:r>
        <w:rPr>
          <w:lang w:bidi="it-IT"/>
        </w:rPr>
        <w:sym w:font="Wingdings" w:char="F0E0"/>
      </w:r>
      <w:r>
        <w:rPr>
          <w:lang w:bidi="it-IT"/>
        </w:rPr>
        <w:t xml:space="preserve"> 96 alla settimana</w:t>
      </w:r>
    </w:p>
    <w:p w14:paraId="38473C10" w14:textId="0C116F67" w:rsidR="00E24701" w:rsidRDefault="00E24701" w:rsidP="00D97951">
      <w:pPr>
        <w:pStyle w:val="Titolo3"/>
        <w:rPr>
          <w:lang w:bidi="it-IT"/>
        </w:rPr>
      </w:pPr>
      <w:bookmarkStart w:id="582" w:name="_Toc50387789"/>
      <w:r>
        <w:rPr>
          <w:lang w:bidi="it-IT"/>
        </w:rPr>
        <w:t>OP</w:t>
      </w:r>
      <w:ins w:id="583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4 – Aggiungere una prenotazione istantanea</w:t>
      </w:r>
      <w:bookmarkEnd w:id="582"/>
    </w:p>
    <w:p w14:paraId="398B1E04" w14:textId="54F408D3" w:rsidR="00E24701" w:rsidRDefault="006E6F4B" w:rsidP="00FC04C9">
      <w:pPr>
        <w:rPr>
          <w:lang w:bidi="it-IT"/>
        </w:rPr>
      </w:pPr>
      <w:r>
        <w:rPr>
          <w:lang w:bidi="it-IT"/>
        </w:rPr>
        <w:t>Nella prenotazione istantanea non scriviamo su Cliente, ma scriviamo solo su Prenotazione e Occupazione.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E6F4B" w14:paraId="24F843FE" w14:textId="77777777" w:rsidTr="00DC1B6B">
        <w:tc>
          <w:tcPr>
            <w:tcW w:w="2074" w:type="dxa"/>
            <w:shd w:val="clear" w:color="auto" w:fill="BDC8D4" w:themeFill="accent6" w:themeFillTint="66"/>
          </w:tcPr>
          <w:p w14:paraId="37F9989A" w14:textId="77777777" w:rsidR="006E6F4B" w:rsidRDefault="006E6F4B" w:rsidP="00DC1B6B">
            <w:pPr>
              <w:jc w:val="center"/>
              <w:rPr>
                <w:lang w:bidi="it-IT"/>
              </w:rPr>
            </w:pPr>
            <w:bookmarkStart w:id="584" w:name="_Hlk47343725"/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D60155F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6A20DE03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09F206B7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6E6F4B" w14:paraId="04E14A45" w14:textId="77777777" w:rsidTr="00DC1B6B">
        <w:tc>
          <w:tcPr>
            <w:tcW w:w="2074" w:type="dxa"/>
          </w:tcPr>
          <w:p w14:paraId="635532E0" w14:textId="5D0D578D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2074" w:type="dxa"/>
          </w:tcPr>
          <w:p w14:paraId="568D9FC7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12377E6C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75F9A2A3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6E6F4B" w14:paraId="4DE66CE0" w14:textId="77777777" w:rsidTr="00DC1B6B">
        <w:tc>
          <w:tcPr>
            <w:tcW w:w="2074" w:type="dxa"/>
          </w:tcPr>
          <w:p w14:paraId="51EAE0B4" w14:textId="441FC1B9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Occupazione</w:t>
            </w:r>
          </w:p>
        </w:tc>
        <w:tc>
          <w:tcPr>
            <w:tcW w:w="2074" w:type="dxa"/>
          </w:tcPr>
          <w:p w14:paraId="3ABB369A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3B2A8A49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6A07F247" w14:textId="77777777" w:rsidR="006E6F4B" w:rsidRDefault="006E6F4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bookmarkEnd w:id="584"/>
    <w:p w14:paraId="28D53167" w14:textId="1073FE19" w:rsidR="006E6F4B" w:rsidRDefault="006E6F4B" w:rsidP="00FC04C9">
      <w:pPr>
        <w:rPr>
          <w:lang w:bidi="it-IT"/>
        </w:rPr>
      </w:pPr>
      <w:r>
        <w:rPr>
          <w:lang w:bidi="it-IT"/>
        </w:rPr>
        <w:t xml:space="preserve">Totale: 2S </w:t>
      </w:r>
      <w:r>
        <w:rPr>
          <w:lang w:bidi="it-IT"/>
        </w:rPr>
        <w:sym w:font="Wingdings" w:char="F0E0"/>
      </w:r>
      <w:r>
        <w:rPr>
          <w:lang w:bidi="it-IT"/>
        </w:rPr>
        <w:t xml:space="preserve"> 52 al giorno</w:t>
      </w:r>
    </w:p>
    <w:p w14:paraId="4CE7CCB7" w14:textId="7EFEB277" w:rsidR="006E6F4B" w:rsidRDefault="006E6F4B" w:rsidP="00D97951">
      <w:pPr>
        <w:pStyle w:val="Titolo3"/>
        <w:rPr>
          <w:lang w:bidi="it-IT"/>
        </w:rPr>
      </w:pPr>
      <w:bookmarkStart w:id="585" w:name="_Toc50387790"/>
      <w:r>
        <w:rPr>
          <w:lang w:bidi="it-IT"/>
        </w:rPr>
        <w:t>OP</w:t>
      </w:r>
      <w:ins w:id="586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5 – Aggiungere una prenotazione telefonica</w:t>
      </w:r>
      <w:bookmarkEnd w:id="585"/>
    </w:p>
    <w:p w14:paraId="08686FA5" w14:textId="74AD91C1" w:rsidR="006E6F4B" w:rsidRDefault="006E6F4B" w:rsidP="00FC04C9">
      <w:pPr>
        <w:rPr>
          <w:lang w:bidi="it-IT"/>
        </w:rPr>
      </w:pPr>
      <w:r>
        <w:rPr>
          <w:lang w:bidi="it-IT"/>
        </w:rPr>
        <w:t>A differenza della istantanea scriviamo anche su Cliente e Richiesta</w:t>
      </w:r>
      <w:r w:rsidR="00856ECE">
        <w:rPr>
          <w:lang w:bidi="it-IT"/>
        </w:rPr>
        <w:t>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56ECE" w14:paraId="7D6856EF" w14:textId="77777777" w:rsidTr="00D97951">
        <w:tc>
          <w:tcPr>
            <w:tcW w:w="2074" w:type="dxa"/>
            <w:shd w:val="clear" w:color="auto" w:fill="BDC8D4" w:themeFill="accent6" w:themeFillTint="66"/>
          </w:tcPr>
          <w:p w14:paraId="4C903657" w14:textId="78CC68E1" w:rsidR="00856ECE" w:rsidRDefault="00856ECE" w:rsidP="00D97951">
            <w:pPr>
              <w:jc w:val="center"/>
              <w:rPr>
                <w:lang w:bidi="it-IT"/>
              </w:rPr>
            </w:pPr>
            <w:bookmarkStart w:id="587" w:name="_Hlk47344955"/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38194B3" w14:textId="4E753C9D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2D3282DA" w14:textId="1DF74603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05D2A749" w14:textId="5FC0F0F5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856ECE" w14:paraId="7B9A0F29" w14:textId="77777777" w:rsidTr="00856ECE">
        <w:tc>
          <w:tcPr>
            <w:tcW w:w="2074" w:type="dxa"/>
          </w:tcPr>
          <w:p w14:paraId="26DC109A" w14:textId="7C66EC79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Cliente</w:t>
            </w:r>
          </w:p>
        </w:tc>
        <w:tc>
          <w:tcPr>
            <w:tcW w:w="2074" w:type="dxa"/>
          </w:tcPr>
          <w:p w14:paraId="6375AE7F" w14:textId="138AD997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34B43413" w14:textId="50CA449B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003E9300" w14:textId="7AB6C479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856ECE" w14:paraId="379B1036" w14:textId="77777777" w:rsidTr="00856ECE">
        <w:tc>
          <w:tcPr>
            <w:tcW w:w="2074" w:type="dxa"/>
          </w:tcPr>
          <w:p w14:paraId="60447F85" w14:textId="274B5C7C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Richiesta</w:t>
            </w:r>
          </w:p>
        </w:tc>
        <w:tc>
          <w:tcPr>
            <w:tcW w:w="2074" w:type="dxa"/>
          </w:tcPr>
          <w:p w14:paraId="3EDD01A2" w14:textId="1127C65C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3F948868" w14:textId="3DF16B93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041CE7B" w14:textId="71B8AA0F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856ECE" w14:paraId="0329B3EF" w14:textId="77777777" w:rsidTr="00856ECE">
        <w:tc>
          <w:tcPr>
            <w:tcW w:w="2074" w:type="dxa"/>
          </w:tcPr>
          <w:p w14:paraId="52C9C50D" w14:textId="530A583C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2074" w:type="dxa"/>
          </w:tcPr>
          <w:p w14:paraId="219970F8" w14:textId="4EE7EA4F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168FAD7E" w14:textId="3214C3D9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20FF749F" w14:textId="61AA2BEE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856ECE" w14:paraId="51EDA472" w14:textId="77777777" w:rsidTr="00856ECE">
        <w:tc>
          <w:tcPr>
            <w:tcW w:w="2074" w:type="dxa"/>
          </w:tcPr>
          <w:p w14:paraId="71E885D4" w14:textId="53626E5F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Occupazione</w:t>
            </w:r>
          </w:p>
        </w:tc>
        <w:tc>
          <w:tcPr>
            <w:tcW w:w="2074" w:type="dxa"/>
          </w:tcPr>
          <w:p w14:paraId="00630418" w14:textId="574E2F3A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71A0AA50" w14:textId="6D7695D1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3BB2B59A" w14:textId="795E5348" w:rsidR="00856ECE" w:rsidRDefault="00856ECE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bookmarkEnd w:id="587"/>
    <w:p w14:paraId="41BD7DAB" w14:textId="33910C55" w:rsidR="00856ECE" w:rsidDel="00B85543" w:rsidRDefault="00856ECE" w:rsidP="00FC04C9">
      <w:pPr>
        <w:rPr>
          <w:del w:id="588" w:author="angelo parrinello" w:date="2020-08-27T16:49:00Z"/>
          <w:lang w:bidi="it-IT"/>
        </w:rPr>
      </w:pPr>
      <w:r>
        <w:rPr>
          <w:lang w:bidi="it-IT"/>
        </w:rPr>
        <w:t xml:space="preserve">Totale: 4S </w:t>
      </w:r>
      <w:r>
        <w:rPr>
          <w:lang w:bidi="it-IT"/>
        </w:rPr>
        <w:sym w:font="Wingdings" w:char="F0E0"/>
      </w:r>
      <w:r>
        <w:rPr>
          <w:lang w:bidi="it-IT"/>
        </w:rPr>
        <w:t xml:space="preserve"> </w:t>
      </w:r>
      <w:r w:rsidR="009F6EA4">
        <w:rPr>
          <w:lang w:bidi="it-IT"/>
        </w:rPr>
        <w:t>216 al giorno</w:t>
      </w:r>
    </w:p>
    <w:p w14:paraId="5E92E0E2" w14:textId="43CA2D4C" w:rsidR="00B85543" w:rsidRDefault="00B85543" w:rsidP="00FC04C9">
      <w:pPr>
        <w:rPr>
          <w:ins w:id="589" w:author="angelo parrinello" w:date="2020-08-27T16:49:00Z"/>
          <w:lang w:bidi="it-IT"/>
        </w:rPr>
      </w:pPr>
    </w:p>
    <w:p w14:paraId="3E38855D" w14:textId="196128F0" w:rsidR="00B85543" w:rsidRDefault="00B85543" w:rsidP="00FC04C9">
      <w:pPr>
        <w:rPr>
          <w:ins w:id="590" w:author="angelo parrinello" w:date="2020-08-27T16:49:00Z"/>
          <w:lang w:bidi="it-IT"/>
        </w:rPr>
      </w:pPr>
    </w:p>
    <w:p w14:paraId="3F6C4519" w14:textId="37A3959E" w:rsidR="00B85543" w:rsidRDefault="00B85543" w:rsidP="00FC04C9">
      <w:pPr>
        <w:rPr>
          <w:ins w:id="591" w:author="angelo parrinello" w:date="2020-08-27T16:49:00Z"/>
          <w:lang w:bidi="it-IT"/>
        </w:rPr>
      </w:pPr>
    </w:p>
    <w:p w14:paraId="19AF9775" w14:textId="77777777" w:rsidR="00B85543" w:rsidRDefault="00B85543" w:rsidP="00FC04C9">
      <w:pPr>
        <w:rPr>
          <w:ins w:id="592" w:author="angelo parrinello" w:date="2020-08-27T16:49:00Z"/>
          <w:lang w:bidi="it-IT"/>
        </w:rPr>
      </w:pPr>
    </w:p>
    <w:p w14:paraId="3FE946EF" w14:textId="77777777" w:rsidR="00DC1B6B" w:rsidDel="00B85543" w:rsidRDefault="00DC1B6B" w:rsidP="00FC04C9">
      <w:pPr>
        <w:rPr>
          <w:del w:id="593" w:author="angelo parrinello" w:date="2020-08-27T16:49:00Z"/>
          <w:lang w:bidi="it-IT"/>
        </w:rPr>
      </w:pPr>
    </w:p>
    <w:p w14:paraId="55284BF7" w14:textId="77777777" w:rsidR="00DC1B6B" w:rsidDel="00B85543" w:rsidRDefault="00DC1B6B" w:rsidP="00FC04C9">
      <w:pPr>
        <w:rPr>
          <w:del w:id="594" w:author="angelo parrinello" w:date="2020-08-27T16:49:00Z"/>
          <w:lang w:bidi="it-IT"/>
        </w:rPr>
      </w:pPr>
    </w:p>
    <w:p w14:paraId="7482D989" w14:textId="77777777" w:rsidR="00DC1B6B" w:rsidDel="00B85543" w:rsidRDefault="00DC1B6B" w:rsidP="00FC04C9">
      <w:pPr>
        <w:rPr>
          <w:del w:id="595" w:author="angelo parrinello" w:date="2020-08-27T16:49:00Z"/>
          <w:lang w:bidi="it-IT"/>
        </w:rPr>
      </w:pPr>
    </w:p>
    <w:p w14:paraId="6A9562A3" w14:textId="77777777" w:rsidR="00DC1B6B" w:rsidDel="00B85543" w:rsidRDefault="00DC1B6B" w:rsidP="00FC04C9">
      <w:pPr>
        <w:rPr>
          <w:del w:id="596" w:author="angelo parrinello" w:date="2020-08-27T16:49:00Z"/>
          <w:lang w:bidi="it-IT"/>
        </w:rPr>
      </w:pPr>
    </w:p>
    <w:p w14:paraId="17997E52" w14:textId="77777777" w:rsidR="00DC1B6B" w:rsidRDefault="00DC1B6B" w:rsidP="00FC04C9">
      <w:pPr>
        <w:rPr>
          <w:lang w:bidi="it-IT"/>
        </w:rPr>
      </w:pPr>
    </w:p>
    <w:p w14:paraId="5ADB4D72" w14:textId="779A8C20" w:rsidR="00DC1B6B" w:rsidRDefault="009F6EA4" w:rsidP="00D97951">
      <w:pPr>
        <w:pStyle w:val="Titolo3"/>
        <w:rPr>
          <w:lang w:bidi="it-IT"/>
        </w:rPr>
      </w:pPr>
      <w:bookmarkStart w:id="597" w:name="_Toc50387791"/>
      <w:r>
        <w:rPr>
          <w:lang w:bidi="it-IT"/>
        </w:rPr>
        <w:lastRenderedPageBreak/>
        <w:t>OP</w:t>
      </w:r>
      <w:ins w:id="598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 xml:space="preserve">6 </w:t>
      </w:r>
      <w:r w:rsidR="00DC1B6B">
        <w:rPr>
          <w:lang w:bidi="it-IT"/>
        </w:rPr>
        <w:t>–</w:t>
      </w:r>
      <w:r>
        <w:rPr>
          <w:lang w:bidi="it-IT"/>
        </w:rPr>
        <w:t xml:space="preserve"> </w:t>
      </w:r>
      <w:r w:rsidR="00DC1B6B">
        <w:rPr>
          <w:lang w:bidi="it-IT"/>
        </w:rPr>
        <w:t>Eliminare una prenotazione</w:t>
      </w:r>
      <w:bookmarkEnd w:id="597"/>
    </w:p>
    <w:p w14:paraId="51532A5C" w14:textId="4EE87F35" w:rsidR="00DC1B6B" w:rsidRDefault="00DC1B6B" w:rsidP="00FC04C9">
      <w:pPr>
        <w:rPr>
          <w:lang w:bidi="it-IT"/>
        </w:rPr>
      </w:pPr>
      <w:r>
        <w:rPr>
          <w:lang w:bidi="it-IT"/>
        </w:rPr>
        <w:t>Per eliminare una prenotazione dovremo andare a vedere</w:t>
      </w:r>
      <w:r w:rsidR="00547B2C">
        <w:rPr>
          <w:lang w:bidi="it-IT"/>
        </w:rPr>
        <w:t xml:space="preserve"> ricorsivamente</w:t>
      </w:r>
      <w:r>
        <w:rPr>
          <w:lang w:bidi="it-IT"/>
        </w:rPr>
        <w:t xml:space="preserve"> a quale cliente risale la prenotazione leggendo in ogni entità/relazione </w:t>
      </w:r>
      <w:r w:rsidR="00547B2C">
        <w:rPr>
          <w:lang w:bidi="it-IT"/>
        </w:rPr>
        <w:t>e poi andando a cancellare la suddetta.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C1B6B" w14:paraId="4529874E" w14:textId="77777777" w:rsidTr="00DC1B6B">
        <w:tc>
          <w:tcPr>
            <w:tcW w:w="2074" w:type="dxa"/>
            <w:shd w:val="clear" w:color="auto" w:fill="BDC8D4" w:themeFill="accent6" w:themeFillTint="66"/>
          </w:tcPr>
          <w:p w14:paraId="0E8D0E3E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46816D8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84150C2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CC3F8B8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DC1B6B" w14:paraId="662974BD" w14:textId="77777777" w:rsidTr="00DC1B6B">
        <w:tc>
          <w:tcPr>
            <w:tcW w:w="2074" w:type="dxa"/>
          </w:tcPr>
          <w:p w14:paraId="65389AB8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Cliente</w:t>
            </w:r>
          </w:p>
        </w:tc>
        <w:tc>
          <w:tcPr>
            <w:tcW w:w="2074" w:type="dxa"/>
          </w:tcPr>
          <w:p w14:paraId="47946773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2351821E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08F97C7D" w14:textId="3AE0D666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DC1B6B" w14:paraId="608FBE92" w14:textId="77777777" w:rsidTr="00DC1B6B">
        <w:tc>
          <w:tcPr>
            <w:tcW w:w="2074" w:type="dxa"/>
          </w:tcPr>
          <w:p w14:paraId="5F7072BD" w14:textId="0D19CF8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Richiesta</w:t>
            </w:r>
          </w:p>
        </w:tc>
        <w:tc>
          <w:tcPr>
            <w:tcW w:w="2074" w:type="dxa"/>
          </w:tcPr>
          <w:p w14:paraId="77EEB511" w14:textId="22453432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1BA54969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2EFDFAEA" w14:textId="406918FC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DC1B6B" w14:paraId="46CB28BF" w14:textId="77777777" w:rsidTr="00DC1B6B">
        <w:tc>
          <w:tcPr>
            <w:tcW w:w="2074" w:type="dxa"/>
          </w:tcPr>
          <w:p w14:paraId="058EBF89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2074" w:type="dxa"/>
          </w:tcPr>
          <w:p w14:paraId="50568BBD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233BA881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2BC2458" w14:textId="13476EC6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DC1B6B" w14:paraId="1B9523E0" w14:textId="77777777" w:rsidTr="00DC1B6B">
        <w:tc>
          <w:tcPr>
            <w:tcW w:w="2074" w:type="dxa"/>
          </w:tcPr>
          <w:p w14:paraId="7AE70CFC" w14:textId="6F29795E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Occupazione</w:t>
            </w:r>
          </w:p>
        </w:tc>
        <w:tc>
          <w:tcPr>
            <w:tcW w:w="2074" w:type="dxa"/>
          </w:tcPr>
          <w:p w14:paraId="0CEA2B71" w14:textId="70383313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0E914653" w14:textId="7777777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7643A16F" w14:textId="707C6161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DC1B6B" w14:paraId="3C1221B1" w14:textId="77777777" w:rsidTr="00DC1B6B">
        <w:tc>
          <w:tcPr>
            <w:tcW w:w="2074" w:type="dxa"/>
          </w:tcPr>
          <w:p w14:paraId="57E32807" w14:textId="5AD585BA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Occupazione</w:t>
            </w:r>
          </w:p>
        </w:tc>
        <w:tc>
          <w:tcPr>
            <w:tcW w:w="2074" w:type="dxa"/>
          </w:tcPr>
          <w:p w14:paraId="40836DB5" w14:textId="4C780AC9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0D149871" w14:textId="34428F2C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6A28D8CD" w14:textId="0BA8F22F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DC1B6B" w14:paraId="48A3CBE0" w14:textId="77777777" w:rsidTr="00DC1B6B">
        <w:tc>
          <w:tcPr>
            <w:tcW w:w="2074" w:type="dxa"/>
          </w:tcPr>
          <w:p w14:paraId="1EA34863" w14:textId="5D20B463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Prenotazione</w:t>
            </w:r>
          </w:p>
        </w:tc>
        <w:tc>
          <w:tcPr>
            <w:tcW w:w="2074" w:type="dxa"/>
          </w:tcPr>
          <w:p w14:paraId="791CC392" w14:textId="20E50A94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5F87AE6D" w14:textId="0DD38CB0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733B6522" w14:textId="07C8E2E7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DC1B6B" w14:paraId="43299E4E" w14:textId="77777777" w:rsidTr="00DC1B6B">
        <w:tc>
          <w:tcPr>
            <w:tcW w:w="2074" w:type="dxa"/>
          </w:tcPr>
          <w:p w14:paraId="4ED13A66" w14:textId="197DDFB1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Richiesta</w:t>
            </w:r>
          </w:p>
        </w:tc>
        <w:tc>
          <w:tcPr>
            <w:tcW w:w="2074" w:type="dxa"/>
          </w:tcPr>
          <w:p w14:paraId="4BBA35B8" w14:textId="389B66D2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41ABA571" w14:textId="3CC46AC5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70F6B278" w14:textId="5640D14B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  <w:tr w:rsidR="00DC1B6B" w14:paraId="5C05D775" w14:textId="77777777" w:rsidTr="00DC1B6B">
        <w:tc>
          <w:tcPr>
            <w:tcW w:w="2074" w:type="dxa"/>
          </w:tcPr>
          <w:p w14:paraId="2EAAE1CA" w14:textId="44A78878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Cliente</w:t>
            </w:r>
          </w:p>
        </w:tc>
        <w:tc>
          <w:tcPr>
            <w:tcW w:w="2074" w:type="dxa"/>
          </w:tcPr>
          <w:p w14:paraId="6CA4D8D9" w14:textId="6A2B485F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0B1FEE34" w14:textId="19844A1E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6301ED9F" w14:textId="4873F332" w:rsidR="00DC1B6B" w:rsidRDefault="00DC1B6B" w:rsidP="00DC1B6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p w14:paraId="4D8F458F" w14:textId="3CF3C104" w:rsidR="00DC1B6B" w:rsidRDefault="00DC1B6B" w:rsidP="00FC04C9">
      <w:pPr>
        <w:rPr>
          <w:lang w:bidi="it-IT"/>
        </w:rPr>
      </w:pPr>
      <w:r>
        <w:rPr>
          <w:lang w:bidi="it-IT"/>
        </w:rPr>
        <w:t xml:space="preserve">Totale: 4L + 4S </w:t>
      </w:r>
      <w:r>
        <w:rPr>
          <w:lang w:bidi="it-IT"/>
        </w:rPr>
        <w:sym w:font="Wingdings" w:char="F0E0"/>
      </w:r>
      <w:r>
        <w:rPr>
          <w:lang w:bidi="it-IT"/>
        </w:rPr>
        <w:t xml:space="preserve"> 24 al giorno</w:t>
      </w:r>
    </w:p>
    <w:p w14:paraId="6E407ED5" w14:textId="11AEBD22" w:rsidR="00DC1B6B" w:rsidRDefault="00DC1B6B" w:rsidP="00D97951">
      <w:pPr>
        <w:pStyle w:val="Titolo3"/>
        <w:rPr>
          <w:lang w:bidi="it-IT"/>
        </w:rPr>
      </w:pPr>
      <w:bookmarkStart w:id="599" w:name="_Toc50387792"/>
      <w:r>
        <w:rPr>
          <w:lang w:bidi="it-IT"/>
        </w:rPr>
        <w:t>OP</w:t>
      </w:r>
      <w:ins w:id="600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7 – Programmare un nuovo turno</w:t>
      </w:r>
      <w:bookmarkEnd w:id="599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C1B6B" w14:paraId="61686BF5" w14:textId="77777777" w:rsidTr="00D97951">
        <w:tc>
          <w:tcPr>
            <w:tcW w:w="2074" w:type="dxa"/>
            <w:shd w:val="clear" w:color="auto" w:fill="BDC8D4" w:themeFill="accent6" w:themeFillTint="66"/>
          </w:tcPr>
          <w:p w14:paraId="19D9A856" w14:textId="1903946B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4E1BB8DE" w14:textId="6AB1AF49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188FFD62" w14:textId="3AB8DE85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66F85F2F" w14:textId="22A5EDC2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DC1B6B" w14:paraId="33894503" w14:textId="77777777" w:rsidTr="00DC1B6B">
        <w:tc>
          <w:tcPr>
            <w:tcW w:w="2074" w:type="dxa"/>
          </w:tcPr>
          <w:p w14:paraId="6783FA49" w14:textId="5413F860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Turno</w:t>
            </w:r>
          </w:p>
        </w:tc>
        <w:tc>
          <w:tcPr>
            <w:tcW w:w="2074" w:type="dxa"/>
          </w:tcPr>
          <w:p w14:paraId="4D25B263" w14:textId="1D2C63ED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3A396113" w14:textId="4B0247E6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464DD8F7" w14:textId="318D235D" w:rsidR="00DC1B6B" w:rsidRDefault="00DC1B6B" w:rsidP="00D97951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</w:t>
            </w:r>
          </w:p>
        </w:tc>
      </w:tr>
    </w:tbl>
    <w:p w14:paraId="7104CA6C" w14:textId="53A72D85" w:rsidR="00DC1B6B" w:rsidRDefault="00DC1B6B" w:rsidP="00FC04C9">
      <w:pPr>
        <w:rPr>
          <w:lang w:bidi="it-IT"/>
        </w:rPr>
      </w:pPr>
      <w:r>
        <w:rPr>
          <w:lang w:bidi="it-IT"/>
        </w:rPr>
        <w:t>Totale</w:t>
      </w:r>
      <w:r w:rsidR="00547B2C">
        <w:rPr>
          <w:lang w:bidi="it-IT"/>
        </w:rPr>
        <w:t xml:space="preserve">: 1S </w:t>
      </w:r>
      <w:r w:rsidR="00547B2C">
        <w:rPr>
          <w:lang w:bidi="it-IT"/>
        </w:rPr>
        <w:sym w:font="Wingdings" w:char="F0E0"/>
      </w:r>
      <w:r w:rsidR="00547B2C">
        <w:rPr>
          <w:lang w:bidi="it-IT"/>
        </w:rPr>
        <w:t xml:space="preserve"> 4 al giorno</w:t>
      </w:r>
    </w:p>
    <w:p w14:paraId="4F8A23A1" w14:textId="11B2C14F" w:rsidR="00547B2C" w:rsidRDefault="00547B2C" w:rsidP="00D97951">
      <w:pPr>
        <w:pStyle w:val="Titolo3"/>
        <w:rPr>
          <w:lang w:bidi="it-IT"/>
        </w:rPr>
      </w:pPr>
      <w:bookmarkStart w:id="601" w:name="_Toc50387793"/>
      <w:r>
        <w:rPr>
          <w:lang w:bidi="it-IT"/>
        </w:rPr>
        <w:t>OP</w:t>
      </w:r>
      <w:ins w:id="602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8 – Trovare il cameriere più gradito</w:t>
      </w:r>
      <w:bookmarkEnd w:id="601"/>
    </w:p>
    <w:p w14:paraId="19180907" w14:textId="572A14BE" w:rsidR="00CA0EA6" w:rsidRDefault="00CA0EA6" w:rsidP="00FC04C9">
      <w:pPr>
        <w:rPr>
          <w:lang w:bidi="it-IT"/>
        </w:rPr>
      </w:pPr>
      <w:r>
        <w:rPr>
          <w:lang w:bidi="it-IT"/>
        </w:rPr>
        <w:t xml:space="preserve">Per trovare il Cameriere più Gradito dovrò andare a leggere per ogni Cameriere </w:t>
      </w:r>
      <w:r w:rsidR="00697CB0">
        <w:rPr>
          <w:lang w:bidi="it-IT"/>
        </w:rPr>
        <w:t>il Gradimento e poi farne una media.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831C4" w14:paraId="19711A74" w14:textId="77777777" w:rsidTr="00CA0EA6">
        <w:tc>
          <w:tcPr>
            <w:tcW w:w="2074" w:type="dxa"/>
            <w:shd w:val="clear" w:color="auto" w:fill="BDC8D4" w:themeFill="accent6" w:themeFillTint="66"/>
          </w:tcPr>
          <w:p w14:paraId="0A625716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9B38CAE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828D70F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1CF515C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B831C4" w14:paraId="79D6C261" w14:textId="77777777" w:rsidTr="00CA0EA6">
        <w:tc>
          <w:tcPr>
            <w:tcW w:w="2074" w:type="dxa"/>
          </w:tcPr>
          <w:p w14:paraId="23109A6D" w14:textId="137EE373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Cameriere</w:t>
            </w:r>
          </w:p>
        </w:tc>
        <w:tc>
          <w:tcPr>
            <w:tcW w:w="2074" w:type="dxa"/>
          </w:tcPr>
          <w:p w14:paraId="4F01099C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75DA807B" w14:textId="022FF9AC" w:rsidR="00B831C4" w:rsidRDefault="00CA0EA6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5A7FF494" w14:textId="11DFF6F5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B831C4" w14:paraId="5A3E2477" w14:textId="77777777" w:rsidTr="00CA0EA6">
        <w:tc>
          <w:tcPr>
            <w:tcW w:w="2074" w:type="dxa"/>
          </w:tcPr>
          <w:p w14:paraId="18736B69" w14:textId="013D79FB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Gradimento</w:t>
            </w:r>
          </w:p>
        </w:tc>
        <w:tc>
          <w:tcPr>
            <w:tcW w:w="2074" w:type="dxa"/>
          </w:tcPr>
          <w:p w14:paraId="1EEC633A" w14:textId="2E7D5399" w:rsidR="00B831C4" w:rsidRDefault="00B831C4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6DA777DE" w14:textId="7EDE9D12" w:rsidR="00B831C4" w:rsidRDefault="00CA0EA6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</w:t>
            </w:r>
          </w:p>
        </w:tc>
        <w:tc>
          <w:tcPr>
            <w:tcW w:w="2074" w:type="dxa"/>
          </w:tcPr>
          <w:p w14:paraId="4CAE6AA5" w14:textId="37DDFEBB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</w:tbl>
    <w:p w14:paraId="14851A55" w14:textId="795D41CB" w:rsidR="00547B2C" w:rsidRDefault="00B831C4" w:rsidP="00FC04C9">
      <w:pPr>
        <w:rPr>
          <w:lang w:bidi="it-IT"/>
        </w:rPr>
      </w:pPr>
      <w:r>
        <w:rPr>
          <w:lang w:bidi="it-IT"/>
        </w:rPr>
        <w:t xml:space="preserve">Totale: </w:t>
      </w:r>
      <w:r w:rsidR="00CA0EA6">
        <w:rPr>
          <w:lang w:bidi="it-IT"/>
        </w:rPr>
        <w:t>29</w:t>
      </w:r>
      <w:r w:rsidR="00697CB0">
        <w:rPr>
          <w:lang w:bidi="it-IT"/>
        </w:rPr>
        <w:t>26</w:t>
      </w:r>
      <w:r w:rsidR="00CA0EA6">
        <w:rPr>
          <w:lang w:bidi="it-IT"/>
        </w:rPr>
        <w:t>L</w:t>
      </w:r>
      <w:r>
        <w:rPr>
          <w:lang w:bidi="it-IT"/>
        </w:rPr>
        <w:t xml:space="preserve"> </w:t>
      </w:r>
      <w:r>
        <w:rPr>
          <w:lang w:bidi="it-IT"/>
        </w:rPr>
        <w:sym w:font="Wingdings" w:char="F0E0"/>
      </w:r>
      <w:r>
        <w:rPr>
          <w:lang w:bidi="it-IT"/>
        </w:rPr>
        <w:t xml:space="preserve"> </w:t>
      </w:r>
      <w:r w:rsidR="00CA0EA6">
        <w:rPr>
          <w:lang w:bidi="it-IT"/>
        </w:rPr>
        <w:t>29</w:t>
      </w:r>
      <w:r w:rsidR="00697CB0">
        <w:rPr>
          <w:lang w:bidi="it-IT"/>
        </w:rPr>
        <w:t>26</w:t>
      </w:r>
      <w:r>
        <w:rPr>
          <w:lang w:bidi="it-IT"/>
        </w:rPr>
        <w:t xml:space="preserve"> al mese</w:t>
      </w:r>
    </w:p>
    <w:p w14:paraId="1CDB91EF" w14:textId="020B9729" w:rsidR="00B831C4" w:rsidRDefault="00B831C4" w:rsidP="00D97951">
      <w:pPr>
        <w:pStyle w:val="Titolo3"/>
        <w:rPr>
          <w:lang w:bidi="it-IT"/>
        </w:rPr>
      </w:pPr>
      <w:bookmarkStart w:id="603" w:name="_Toc50387794"/>
      <w:r>
        <w:rPr>
          <w:lang w:bidi="it-IT"/>
        </w:rPr>
        <w:t>OP</w:t>
      </w:r>
      <w:ins w:id="604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9 – Trovare i ricavi del mese</w:t>
      </w:r>
      <w:bookmarkEnd w:id="603"/>
    </w:p>
    <w:p w14:paraId="75A57204" w14:textId="0AA7F01F" w:rsidR="00B831C4" w:rsidRDefault="00697CB0" w:rsidP="00FC04C9">
      <w:pPr>
        <w:rPr>
          <w:lang w:bidi="it-IT"/>
        </w:rPr>
      </w:pPr>
      <w:r>
        <w:rPr>
          <w:lang w:bidi="it-IT"/>
        </w:rPr>
        <w:t>Per trovare i ricavi del mese basterà banalmente leggere tutti gli scontrini del mese e sommare i totali.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831C4" w14:paraId="4137A306" w14:textId="77777777" w:rsidTr="00CA0EA6">
        <w:tc>
          <w:tcPr>
            <w:tcW w:w="2074" w:type="dxa"/>
            <w:shd w:val="clear" w:color="auto" w:fill="BDC8D4" w:themeFill="accent6" w:themeFillTint="66"/>
          </w:tcPr>
          <w:p w14:paraId="45873B79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001598F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ED5C386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69BAE031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B831C4" w14:paraId="4AE6DC20" w14:textId="77777777" w:rsidTr="00CA0EA6">
        <w:tc>
          <w:tcPr>
            <w:tcW w:w="2074" w:type="dxa"/>
          </w:tcPr>
          <w:p w14:paraId="0E75F440" w14:textId="3BB23F02" w:rsidR="00B831C4" w:rsidRDefault="00697CB0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Scontrino</w:t>
            </w:r>
          </w:p>
        </w:tc>
        <w:tc>
          <w:tcPr>
            <w:tcW w:w="2074" w:type="dxa"/>
          </w:tcPr>
          <w:p w14:paraId="5E27F146" w14:textId="77777777" w:rsidR="00B831C4" w:rsidRDefault="00B831C4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3D5FE2D8" w14:textId="3A3C3D59" w:rsidR="00B831C4" w:rsidRDefault="00697CB0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2925/3 = 975</w:t>
            </w:r>
          </w:p>
        </w:tc>
        <w:tc>
          <w:tcPr>
            <w:tcW w:w="2074" w:type="dxa"/>
          </w:tcPr>
          <w:p w14:paraId="228E5F33" w14:textId="0C89B4A5" w:rsidR="00B831C4" w:rsidRDefault="00697CB0" w:rsidP="00CA0EA6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</w:tbl>
    <w:p w14:paraId="58AC9B13" w14:textId="00521ACE" w:rsidR="00B831C4" w:rsidDel="00B85543" w:rsidRDefault="00697CB0">
      <w:pPr>
        <w:rPr>
          <w:del w:id="605" w:author="angelo parrinello" w:date="2020-08-27T16:49:00Z"/>
          <w:lang w:bidi="it-IT"/>
        </w:rPr>
      </w:pPr>
      <w:r>
        <w:rPr>
          <w:lang w:bidi="it-IT"/>
        </w:rPr>
        <w:t xml:space="preserve">Totale: 975L </w:t>
      </w:r>
      <w:r>
        <w:rPr>
          <w:lang w:bidi="it-IT"/>
        </w:rPr>
        <w:sym w:font="Wingdings" w:char="F0E0"/>
      </w:r>
      <w:r>
        <w:rPr>
          <w:lang w:bidi="it-IT"/>
        </w:rPr>
        <w:t xml:space="preserve"> 975 al mese</w:t>
      </w:r>
    </w:p>
    <w:p w14:paraId="68DB0642" w14:textId="358BFF60" w:rsidR="00B85543" w:rsidRDefault="00B85543">
      <w:pPr>
        <w:rPr>
          <w:ins w:id="606" w:author="angelo parrinello" w:date="2020-08-27T16:50:00Z"/>
          <w:lang w:bidi="it-IT"/>
        </w:rPr>
      </w:pPr>
    </w:p>
    <w:p w14:paraId="56D0CF3B" w14:textId="23AADD9B" w:rsidR="00B85543" w:rsidRDefault="00B85543">
      <w:pPr>
        <w:rPr>
          <w:ins w:id="607" w:author="angelo parrinello" w:date="2020-08-27T16:50:00Z"/>
          <w:lang w:bidi="it-IT"/>
        </w:rPr>
      </w:pPr>
    </w:p>
    <w:p w14:paraId="6D044E9C" w14:textId="5948A591" w:rsidR="00B85543" w:rsidRDefault="00B85543">
      <w:pPr>
        <w:rPr>
          <w:ins w:id="608" w:author="angelo parrinello" w:date="2020-08-27T16:50:00Z"/>
          <w:lang w:bidi="it-IT"/>
        </w:rPr>
      </w:pPr>
    </w:p>
    <w:p w14:paraId="53047EEC" w14:textId="6E85F601" w:rsidR="00B85543" w:rsidRDefault="00B85543">
      <w:pPr>
        <w:rPr>
          <w:ins w:id="609" w:author="angelo parrinello" w:date="2020-08-27T16:50:00Z"/>
          <w:lang w:bidi="it-IT"/>
        </w:rPr>
      </w:pPr>
    </w:p>
    <w:p w14:paraId="243B6F23" w14:textId="1723656A" w:rsidR="00B85543" w:rsidRDefault="00B85543">
      <w:pPr>
        <w:rPr>
          <w:ins w:id="610" w:author="angelo parrinello" w:date="2020-08-27T16:50:00Z"/>
          <w:lang w:bidi="it-IT"/>
        </w:rPr>
      </w:pPr>
    </w:p>
    <w:p w14:paraId="43F642DD" w14:textId="77777777" w:rsidR="00B85543" w:rsidRDefault="00B85543">
      <w:pPr>
        <w:rPr>
          <w:ins w:id="611" w:author="angelo parrinello" w:date="2020-08-27T16:50:00Z"/>
          <w:lang w:bidi="it-IT"/>
        </w:rPr>
      </w:pPr>
    </w:p>
    <w:p w14:paraId="1614258D" w14:textId="4B1E7F60" w:rsidR="00697CB0" w:rsidDel="00B85543" w:rsidRDefault="00697CB0">
      <w:pPr>
        <w:rPr>
          <w:del w:id="612" w:author="angelo parrinello" w:date="2020-08-27T16:49:00Z"/>
          <w:lang w:bidi="it-IT"/>
        </w:rPr>
      </w:pPr>
    </w:p>
    <w:p w14:paraId="6C09555F" w14:textId="3D1D1300" w:rsidR="00697CB0" w:rsidDel="00B85543" w:rsidRDefault="00697CB0">
      <w:pPr>
        <w:rPr>
          <w:del w:id="613" w:author="angelo parrinello" w:date="2020-08-27T16:49:00Z"/>
          <w:lang w:bidi="it-IT"/>
        </w:rPr>
      </w:pPr>
    </w:p>
    <w:p w14:paraId="1F6EB9A6" w14:textId="75D4D631" w:rsidR="00697CB0" w:rsidDel="00B85543" w:rsidRDefault="00697CB0">
      <w:pPr>
        <w:rPr>
          <w:del w:id="614" w:author="angelo parrinello" w:date="2020-08-27T16:49:00Z"/>
          <w:lang w:bidi="it-IT"/>
        </w:rPr>
      </w:pPr>
    </w:p>
    <w:p w14:paraId="0129FB2F" w14:textId="4295E469" w:rsidR="00697CB0" w:rsidDel="00B85543" w:rsidRDefault="00697CB0">
      <w:pPr>
        <w:rPr>
          <w:del w:id="615" w:author="angelo parrinello" w:date="2020-08-27T16:49:00Z"/>
          <w:lang w:bidi="it-IT"/>
        </w:rPr>
      </w:pPr>
    </w:p>
    <w:p w14:paraId="0CA6F77D" w14:textId="77777777" w:rsidR="00B85543" w:rsidDel="00B85543" w:rsidRDefault="00B85543">
      <w:pPr>
        <w:rPr>
          <w:del w:id="616" w:author="angelo parrinello" w:date="2020-08-27T16:49:00Z"/>
          <w:lang w:bidi="it-IT"/>
        </w:rPr>
      </w:pPr>
    </w:p>
    <w:p w14:paraId="1B419AD5" w14:textId="3EDDA011" w:rsidR="00697CB0" w:rsidRDefault="00697CB0">
      <w:pPr>
        <w:rPr>
          <w:lang w:bidi="it-IT"/>
        </w:rPr>
      </w:pPr>
    </w:p>
    <w:p w14:paraId="575278FA" w14:textId="27BFBEE8" w:rsidR="00697CB0" w:rsidRDefault="00697CB0">
      <w:pPr>
        <w:rPr>
          <w:lang w:bidi="it-IT"/>
        </w:rPr>
      </w:pPr>
      <w:r>
        <w:rPr>
          <w:lang w:bidi="it-IT"/>
        </w:rPr>
        <w:lastRenderedPageBreak/>
        <w:t>OP</w:t>
      </w:r>
      <w:ins w:id="617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10 – Trovare i costi del mese</w:t>
      </w:r>
    </w:p>
    <w:p w14:paraId="18817B7F" w14:textId="08AF991C" w:rsidR="00255807" w:rsidRDefault="00ED05A5">
      <w:pPr>
        <w:rPr>
          <w:lang w:bidi="it-IT"/>
        </w:rPr>
      </w:pPr>
      <w:r>
        <w:rPr>
          <w:lang w:bidi="it-IT"/>
        </w:rPr>
        <w:t>I costi del ristorante saranno dati dalle spese relative agli ingredienti ordinati e dai dipendenti da pagare.</w:t>
      </w:r>
      <w:ins w:id="618" w:author="angelo parrinello" w:date="2020-08-27T10:05:00Z">
        <w:r w:rsidR="00D33DA7">
          <w:rPr>
            <w:lang w:bidi="it-IT"/>
          </w:rPr>
          <w:t xml:space="preserve"> Si assume che il campo stipendio di Contratto venga aggiornato </w:t>
        </w:r>
      </w:ins>
      <w:ins w:id="619" w:author="angelo parrinello" w:date="2020-08-27T10:06:00Z">
        <w:r w:rsidR="00D33DA7">
          <w:rPr>
            <w:lang w:bidi="it-IT"/>
          </w:rPr>
          <w:t>a inizio mese a seconda dei turni programmati. Questo valore dunque, rappresenta una stima e può essere aggiornato in ogni momento opportunamen</w:t>
        </w:r>
      </w:ins>
      <w:ins w:id="620" w:author="angelo parrinello" w:date="2020-08-27T10:07:00Z">
        <w:r w:rsidR="00D33DA7">
          <w:rPr>
            <w:lang w:bidi="it-IT"/>
          </w:rPr>
          <w:t>te.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97CB0" w14:paraId="5AA0810A" w14:textId="77777777" w:rsidTr="001E6CC7">
        <w:tc>
          <w:tcPr>
            <w:tcW w:w="2074" w:type="dxa"/>
            <w:shd w:val="clear" w:color="auto" w:fill="BDC8D4" w:themeFill="accent6" w:themeFillTint="66"/>
          </w:tcPr>
          <w:p w14:paraId="40C6F751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2C0AAB01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04F1144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6456379D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697CB0" w14:paraId="1FAB24FA" w14:textId="77777777" w:rsidTr="001E6CC7">
        <w:tc>
          <w:tcPr>
            <w:tcW w:w="2074" w:type="dxa"/>
          </w:tcPr>
          <w:p w14:paraId="5A8331E6" w14:textId="7A183D08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Fattura</w:t>
            </w:r>
          </w:p>
        </w:tc>
        <w:tc>
          <w:tcPr>
            <w:tcW w:w="2074" w:type="dxa"/>
          </w:tcPr>
          <w:p w14:paraId="761E3984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00916B8D" w14:textId="77464D3E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 xml:space="preserve">16/3 = </w:t>
            </w:r>
            <w:r w:rsidR="00255807">
              <w:rPr>
                <w:lang w:bidi="it-IT"/>
              </w:rPr>
              <w:t>5,3</w:t>
            </w:r>
          </w:p>
        </w:tc>
        <w:tc>
          <w:tcPr>
            <w:tcW w:w="2074" w:type="dxa"/>
          </w:tcPr>
          <w:p w14:paraId="65D7B798" w14:textId="77777777" w:rsidR="00697CB0" w:rsidRDefault="00697CB0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255807" w14:paraId="23F73B91" w14:textId="77777777" w:rsidTr="001E6CC7">
        <w:tc>
          <w:tcPr>
            <w:tcW w:w="2074" w:type="dxa"/>
          </w:tcPr>
          <w:p w14:paraId="66A93529" w14:textId="0275A9DE" w:rsidR="00255807" w:rsidRDefault="00255807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Contratto</w:t>
            </w:r>
          </w:p>
        </w:tc>
        <w:tc>
          <w:tcPr>
            <w:tcW w:w="2074" w:type="dxa"/>
          </w:tcPr>
          <w:p w14:paraId="046957DD" w14:textId="77026BCF" w:rsidR="00255807" w:rsidRDefault="00255807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585C7753" w14:textId="2A018724" w:rsidR="00255807" w:rsidRDefault="001E6CC7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15</w:t>
            </w:r>
          </w:p>
        </w:tc>
        <w:tc>
          <w:tcPr>
            <w:tcW w:w="2074" w:type="dxa"/>
          </w:tcPr>
          <w:p w14:paraId="6E5A9446" w14:textId="62F9F1E7" w:rsidR="00255807" w:rsidRDefault="00255807" w:rsidP="001E6CC7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</w:tbl>
    <w:p w14:paraId="36604F6B" w14:textId="357D94BF" w:rsidR="00B85543" w:rsidRDefault="00C43D79">
      <w:pPr>
        <w:rPr>
          <w:lang w:bidi="it-IT"/>
        </w:rPr>
      </w:pPr>
      <w:r>
        <w:rPr>
          <w:lang w:bidi="it-IT"/>
        </w:rPr>
        <w:t xml:space="preserve">Totale: 20,3L </w:t>
      </w:r>
      <w:r>
        <w:rPr>
          <w:lang w:bidi="it-IT"/>
        </w:rPr>
        <w:sym w:font="Wingdings" w:char="F0E0"/>
      </w:r>
      <w:r>
        <w:rPr>
          <w:lang w:bidi="it-IT"/>
        </w:rPr>
        <w:t xml:space="preserve"> 20,3 al mese</w:t>
      </w:r>
    </w:p>
    <w:p w14:paraId="4CC68D4B" w14:textId="4AEE06A8" w:rsidR="00697CB0" w:rsidDel="00107051" w:rsidRDefault="00C43D79">
      <w:pPr>
        <w:rPr>
          <w:del w:id="621" w:author="angelo parrinello" w:date="2020-09-03T14:49:00Z"/>
          <w:lang w:bidi="it-IT"/>
        </w:rPr>
      </w:pPr>
      <w:del w:id="622" w:author="angelo parrinello" w:date="2020-09-03T14:49:00Z">
        <w:r w:rsidDel="00107051">
          <w:rPr>
            <w:lang w:bidi="it-IT"/>
          </w:rPr>
          <w:delText>OP11 – Trovare il piatto più ordinato</w:delText>
        </w:r>
      </w:del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43D79" w:rsidDel="00107051" w14:paraId="7B9C1F4E" w14:textId="6DE0F896" w:rsidTr="004E2D1B">
        <w:trPr>
          <w:del w:id="623" w:author="angelo parrinello" w:date="2020-09-03T14:49:00Z"/>
        </w:trPr>
        <w:tc>
          <w:tcPr>
            <w:tcW w:w="2074" w:type="dxa"/>
            <w:shd w:val="clear" w:color="auto" w:fill="BDC8D4" w:themeFill="accent6" w:themeFillTint="66"/>
          </w:tcPr>
          <w:p w14:paraId="26148323" w14:textId="27A5F001" w:rsidR="00C43D79" w:rsidDel="00107051" w:rsidRDefault="00C43D79" w:rsidP="004E2D1B">
            <w:pPr>
              <w:jc w:val="center"/>
              <w:rPr>
                <w:del w:id="624" w:author="angelo parrinello" w:date="2020-09-03T14:49:00Z"/>
                <w:lang w:bidi="it-IT"/>
              </w:rPr>
            </w:pPr>
            <w:del w:id="625" w:author="angelo parrinello" w:date="2020-09-03T14:49:00Z">
              <w:r w:rsidDel="00107051">
                <w:rPr>
                  <w:lang w:bidi="it-IT"/>
                </w:rPr>
                <w:delText>Concetto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7BF7ABE1" w14:textId="0B47E61E" w:rsidR="00C43D79" w:rsidDel="00107051" w:rsidRDefault="00C43D79" w:rsidP="004E2D1B">
            <w:pPr>
              <w:jc w:val="center"/>
              <w:rPr>
                <w:del w:id="626" w:author="angelo parrinello" w:date="2020-09-03T14:49:00Z"/>
                <w:lang w:bidi="it-IT"/>
              </w:rPr>
            </w:pPr>
            <w:del w:id="627" w:author="angelo parrinello" w:date="2020-09-03T14:49:00Z">
              <w:r w:rsidDel="00107051">
                <w:rPr>
                  <w:lang w:bidi="it-IT"/>
                </w:rPr>
                <w:delText>Costrutto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6789D298" w14:textId="06D46263" w:rsidR="00C43D79" w:rsidDel="00107051" w:rsidRDefault="00C43D79" w:rsidP="004E2D1B">
            <w:pPr>
              <w:jc w:val="center"/>
              <w:rPr>
                <w:del w:id="628" w:author="angelo parrinello" w:date="2020-09-03T14:49:00Z"/>
                <w:lang w:bidi="it-IT"/>
              </w:rPr>
            </w:pPr>
            <w:del w:id="629" w:author="angelo parrinello" w:date="2020-09-03T14:49:00Z">
              <w:r w:rsidDel="00107051">
                <w:rPr>
                  <w:lang w:bidi="it-IT"/>
                </w:rPr>
                <w:delText>Accessi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2D60F4CD" w14:textId="545577C7" w:rsidR="00C43D79" w:rsidDel="00107051" w:rsidRDefault="00C43D79" w:rsidP="004E2D1B">
            <w:pPr>
              <w:jc w:val="center"/>
              <w:rPr>
                <w:del w:id="630" w:author="angelo parrinello" w:date="2020-09-03T14:49:00Z"/>
                <w:lang w:bidi="it-IT"/>
              </w:rPr>
            </w:pPr>
            <w:del w:id="631" w:author="angelo parrinello" w:date="2020-09-03T14:49:00Z">
              <w:r w:rsidDel="00107051">
                <w:rPr>
                  <w:lang w:bidi="it-IT"/>
                </w:rPr>
                <w:delText>Tipo</w:delText>
              </w:r>
            </w:del>
          </w:p>
        </w:tc>
      </w:tr>
      <w:tr w:rsidR="00C43D79" w:rsidDel="00107051" w14:paraId="6FE710FD" w14:textId="263E27F9" w:rsidTr="004E2D1B">
        <w:trPr>
          <w:del w:id="632" w:author="angelo parrinello" w:date="2020-09-03T14:49:00Z"/>
        </w:trPr>
        <w:tc>
          <w:tcPr>
            <w:tcW w:w="2074" w:type="dxa"/>
          </w:tcPr>
          <w:p w14:paraId="2F69F470" w14:textId="2082812C" w:rsidR="00C43D79" w:rsidDel="00107051" w:rsidRDefault="00C43D79" w:rsidP="004E2D1B">
            <w:pPr>
              <w:jc w:val="center"/>
              <w:rPr>
                <w:del w:id="633" w:author="angelo parrinello" w:date="2020-09-03T14:49:00Z"/>
                <w:lang w:bidi="it-IT"/>
              </w:rPr>
            </w:pPr>
            <w:del w:id="634" w:author="angelo parrinello" w:date="2020-09-03T14:49:00Z">
              <w:r w:rsidDel="00107051">
                <w:rPr>
                  <w:lang w:bidi="it-IT"/>
                </w:rPr>
                <w:delText>Ordinabile</w:delText>
              </w:r>
            </w:del>
          </w:p>
        </w:tc>
        <w:tc>
          <w:tcPr>
            <w:tcW w:w="2074" w:type="dxa"/>
          </w:tcPr>
          <w:p w14:paraId="0ED34555" w14:textId="6DDA1E52" w:rsidR="00C43D79" w:rsidDel="00107051" w:rsidRDefault="00C43D79" w:rsidP="004E2D1B">
            <w:pPr>
              <w:jc w:val="center"/>
              <w:rPr>
                <w:del w:id="635" w:author="angelo parrinello" w:date="2020-09-03T14:49:00Z"/>
                <w:lang w:bidi="it-IT"/>
              </w:rPr>
            </w:pPr>
            <w:del w:id="636" w:author="angelo parrinello" w:date="2020-09-03T14:49:00Z">
              <w:r w:rsidDel="00107051">
                <w:rPr>
                  <w:lang w:bidi="it-IT"/>
                </w:rPr>
                <w:delText>E</w:delText>
              </w:r>
            </w:del>
          </w:p>
        </w:tc>
        <w:tc>
          <w:tcPr>
            <w:tcW w:w="2074" w:type="dxa"/>
          </w:tcPr>
          <w:p w14:paraId="5A177CC8" w14:textId="5BC2F5EC" w:rsidR="00C43D79" w:rsidDel="00107051" w:rsidRDefault="00C43D79" w:rsidP="004E2D1B">
            <w:pPr>
              <w:jc w:val="center"/>
              <w:rPr>
                <w:del w:id="637" w:author="angelo parrinello" w:date="2020-09-03T14:49:00Z"/>
                <w:lang w:bidi="it-IT"/>
              </w:rPr>
            </w:pPr>
            <w:del w:id="638" w:author="angelo parrinello" w:date="2020-09-03T14:49:00Z">
              <w:r w:rsidDel="00107051">
                <w:rPr>
                  <w:lang w:bidi="it-IT"/>
                </w:rPr>
                <w:delText>1</w:delText>
              </w:r>
            </w:del>
          </w:p>
        </w:tc>
        <w:tc>
          <w:tcPr>
            <w:tcW w:w="2074" w:type="dxa"/>
          </w:tcPr>
          <w:p w14:paraId="521AF99E" w14:textId="6BF4B7DA" w:rsidR="00C43D79" w:rsidDel="00107051" w:rsidRDefault="00C43D79" w:rsidP="004E2D1B">
            <w:pPr>
              <w:jc w:val="center"/>
              <w:rPr>
                <w:del w:id="639" w:author="angelo parrinello" w:date="2020-09-03T14:49:00Z"/>
                <w:lang w:bidi="it-IT"/>
              </w:rPr>
            </w:pPr>
            <w:del w:id="640" w:author="angelo parrinello" w:date="2020-09-03T14:49:00Z">
              <w:r w:rsidDel="00107051">
                <w:rPr>
                  <w:lang w:bidi="it-IT"/>
                </w:rPr>
                <w:delText>L</w:delText>
              </w:r>
            </w:del>
          </w:p>
        </w:tc>
      </w:tr>
      <w:tr w:rsidR="00C43D79" w:rsidDel="00107051" w14:paraId="5FDEBA81" w14:textId="736EE9F4" w:rsidTr="004E2D1B">
        <w:trPr>
          <w:del w:id="641" w:author="angelo parrinello" w:date="2020-09-03T14:49:00Z"/>
        </w:trPr>
        <w:tc>
          <w:tcPr>
            <w:tcW w:w="2074" w:type="dxa"/>
          </w:tcPr>
          <w:p w14:paraId="0E83BE03" w14:textId="6EDAB0A9" w:rsidR="00C43D79" w:rsidDel="00107051" w:rsidRDefault="00C43D79" w:rsidP="004E2D1B">
            <w:pPr>
              <w:jc w:val="center"/>
              <w:rPr>
                <w:del w:id="642" w:author="angelo parrinello" w:date="2020-09-03T14:49:00Z"/>
                <w:lang w:bidi="it-IT"/>
              </w:rPr>
            </w:pPr>
            <w:del w:id="643" w:author="angelo parrinello" w:date="2020-09-03T14:49:00Z">
              <w:r w:rsidDel="00107051">
                <w:rPr>
                  <w:lang w:bidi="it-IT"/>
                </w:rPr>
                <w:delText>Ordinazione</w:delText>
              </w:r>
            </w:del>
          </w:p>
        </w:tc>
        <w:tc>
          <w:tcPr>
            <w:tcW w:w="2074" w:type="dxa"/>
          </w:tcPr>
          <w:p w14:paraId="6F1D358E" w14:textId="75765CCB" w:rsidR="00C43D79" w:rsidDel="00107051" w:rsidRDefault="00C43D79" w:rsidP="004E2D1B">
            <w:pPr>
              <w:jc w:val="center"/>
              <w:rPr>
                <w:del w:id="644" w:author="angelo parrinello" w:date="2020-09-03T14:49:00Z"/>
                <w:lang w:bidi="it-IT"/>
              </w:rPr>
            </w:pPr>
            <w:del w:id="645" w:author="angelo parrinello" w:date="2020-09-03T14:49:00Z">
              <w:r w:rsidDel="00107051">
                <w:rPr>
                  <w:lang w:bidi="it-IT"/>
                </w:rPr>
                <w:delText>R</w:delText>
              </w:r>
            </w:del>
          </w:p>
        </w:tc>
        <w:tc>
          <w:tcPr>
            <w:tcW w:w="2074" w:type="dxa"/>
          </w:tcPr>
          <w:p w14:paraId="4E9C78D4" w14:textId="5F784D5C" w:rsidR="00C43D79" w:rsidDel="00107051" w:rsidRDefault="00C43D79" w:rsidP="004E2D1B">
            <w:pPr>
              <w:jc w:val="center"/>
              <w:rPr>
                <w:del w:id="646" w:author="angelo parrinello" w:date="2020-09-03T14:49:00Z"/>
                <w:lang w:bidi="it-IT"/>
              </w:rPr>
            </w:pPr>
            <w:del w:id="647" w:author="angelo parrinello" w:date="2020-09-03T14:49:00Z">
              <w:r w:rsidDel="00107051">
                <w:rPr>
                  <w:lang w:bidi="it-IT"/>
                </w:rPr>
                <w:delText>11.846</w:delText>
              </w:r>
              <w:r w:rsidR="0098734A" w:rsidDel="00107051">
                <w:rPr>
                  <w:lang w:bidi="it-IT"/>
                </w:rPr>
                <w:delText>/17=696,82</w:delText>
              </w:r>
            </w:del>
          </w:p>
        </w:tc>
        <w:tc>
          <w:tcPr>
            <w:tcW w:w="2074" w:type="dxa"/>
          </w:tcPr>
          <w:p w14:paraId="63D43AC0" w14:textId="2393AD5F" w:rsidR="00C43D79" w:rsidDel="00107051" w:rsidRDefault="00C43D79" w:rsidP="004E2D1B">
            <w:pPr>
              <w:jc w:val="center"/>
              <w:rPr>
                <w:del w:id="648" w:author="angelo parrinello" w:date="2020-09-03T14:49:00Z"/>
                <w:lang w:bidi="it-IT"/>
              </w:rPr>
            </w:pPr>
            <w:del w:id="649" w:author="angelo parrinello" w:date="2020-09-03T14:49:00Z">
              <w:r w:rsidDel="00107051">
                <w:rPr>
                  <w:lang w:bidi="it-IT"/>
                </w:rPr>
                <w:delText>L</w:delText>
              </w:r>
            </w:del>
          </w:p>
        </w:tc>
      </w:tr>
    </w:tbl>
    <w:p w14:paraId="6D28C8AC" w14:textId="07C339E5" w:rsidR="00C43D79" w:rsidDel="00107051" w:rsidRDefault="0098734A">
      <w:pPr>
        <w:rPr>
          <w:del w:id="650" w:author="angelo parrinello" w:date="2020-09-03T14:49:00Z"/>
          <w:lang w:bidi="it-IT"/>
        </w:rPr>
      </w:pPr>
      <w:del w:id="651" w:author="angelo parrinello" w:date="2020-09-03T14:49:00Z">
        <w:r w:rsidDel="00107051">
          <w:rPr>
            <w:lang w:bidi="it-IT"/>
          </w:rPr>
          <w:delText xml:space="preserve">Totale: 697,82L </w:delText>
        </w:r>
        <w:r w:rsidDel="00107051">
          <w:rPr>
            <w:lang w:bidi="it-IT"/>
          </w:rPr>
          <w:sym w:font="Wingdings" w:char="F0E0"/>
        </w:r>
        <w:r w:rsidDel="00107051">
          <w:rPr>
            <w:lang w:bidi="it-IT"/>
          </w:rPr>
          <w:delText xml:space="preserve"> 697,82 al mese</w:delText>
        </w:r>
      </w:del>
    </w:p>
    <w:p w14:paraId="3B1CDF97" w14:textId="3240E659" w:rsidR="0098734A" w:rsidDel="008070B1" w:rsidRDefault="00786F61">
      <w:pPr>
        <w:rPr>
          <w:del w:id="652" w:author="angelo parrinello" w:date="2020-09-07T15:23:00Z"/>
          <w:lang w:bidi="it-IT"/>
        </w:rPr>
      </w:pPr>
      <w:del w:id="653" w:author="angelo parrinello" w:date="2020-09-07T15:23:00Z">
        <w:r w:rsidDel="008070B1">
          <w:rPr>
            <w:lang w:bidi="it-IT"/>
          </w:rPr>
          <w:delText>OP1</w:delText>
        </w:r>
      </w:del>
      <w:del w:id="654" w:author="angelo parrinello" w:date="2020-09-03T14:50:00Z">
        <w:r w:rsidDel="00107051">
          <w:rPr>
            <w:lang w:bidi="it-IT"/>
          </w:rPr>
          <w:delText>2</w:delText>
        </w:r>
      </w:del>
      <w:del w:id="655" w:author="angelo parrinello" w:date="2020-09-07T15:23:00Z">
        <w:r w:rsidDel="008070B1">
          <w:rPr>
            <w:lang w:bidi="it-IT"/>
          </w:rPr>
          <w:delText xml:space="preserve"> – Inserire un nuovo fornitore</w:delText>
        </w:r>
      </w:del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86F61" w:rsidDel="008070B1" w14:paraId="74F0F9ED" w14:textId="6F4B05F0" w:rsidTr="004E2D1B">
        <w:trPr>
          <w:del w:id="656" w:author="angelo parrinello" w:date="2020-09-07T15:23:00Z"/>
        </w:trPr>
        <w:tc>
          <w:tcPr>
            <w:tcW w:w="2074" w:type="dxa"/>
            <w:shd w:val="clear" w:color="auto" w:fill="BDC8D4" w:themeFill="accent6" w:themeFillTint="66"/>
          </w:tcPr>
          <w:p w14:paraId="7F3C46CE" w14:textId="500C090F" w:rsidR="00786F61" w:rsidDel="008070B1" w:rsidRDefault="00786F61" w:rsidP="004E2D1B">
            <w:pPr>
              <w:jc w:val="center"/>
              <w:rPr>
                <w:del w:id="657" w:author="angelo parrinello" w:date="2020-09-07T15:23:00Z"/>
                <w:lang w:bidi="it-IT"/>
              </w:rPr>
            </w:pPr>
            <w:del w:id="658" w:author="angelo parrinello" w:date="2020-09-07T15:23:00Z">
              <w:r w:rsidDel="008070B1">
                <w:rPr>
                  <w:lang w:bidi="it-IT"/>
                </w:rPr>
                <w:delText>Concetto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46754E3D" w14:textId="23532CAC" w:rsidR="00786F61" w:rsidDel="008070B1" w:rsidRDefault="00786F61" w:rsidP="004E2D1B">
            <w:pPr>
              <w:jc w:val="center"/>
              <w:rPr>
                <w:del w:id="659" w:author="angelo parrinello" w:date="2020-09-07T15:23:00Z"/>
                <w:lang w:bidi="it-IT"/>
              </w:rPr>
            </w:pPr>
            <w:del w:id="660" w:author="angelo parrinello" w:date="2020-09-07T15:23:00Z">
              <w:r w:rsidDel="008070B1">
                <w:rPr>
                  <w:lang w:bidi="it-IT"/>
                </w:rPr>
                <w:delText>Costrutto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1D474850" w14:textId="2AC4F82C" w:rsidR="00786F61" w:rsidDel="008070B1" w:rsidRDefault="00786F61" w:rsidP="004E2D1B">
            <w:pPr>
              <w:jc w:val="center"/>
              <w:rPr>
                <w:del w:id="661" w:author="angelo parrinello" w:date="2020-09-07T15:23:00Z"/>
                <w:lang w:bidi="it-IT"/>
              </w:rPr>
            </w:pPr>
            <w:del w:id="662" w:author="angelo parrinello" w:date="2020-09-07T15:23:00Z">
              <w:r w:rsidDel="008070B1">
                <w:rPr>
                  <w:lang w:bidi="it-IT"/>
                </w:rPr>
                <w:delText>Accessi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52ADE9D9" w14:textId="595A1100" w:rsidR="00786F61" w:rsidDel="008070B1" w:rsidRDefault="00786F61" w:rsidP="004E2D1B">
            <w:pPr>
              <w:jc w:val="center"/>
              <w:rPr>
                <w:del w:id="663" w:author="angelo parrinello" w:date="2020-09-07T15:23:00Z"/>
                <w:lang w:bidi="it-IT"/>
              </w:rPr>
            </w:pPr>
            <w:del w:id="664" w:author="angelo parrinello" w:date="2020-09-07T15:23:00Z">
              <w:r w:rsidDel="008070B1">
                <w:rPr>
                  <w:lang w:bidi="it-IT"/>
                </w:rPr>
                <w:delText>Tipo</w:delText>
              </w:r>
            </w:del>
          </w:p>
        </w:tc>
      </w:tr>
      <w:tr w:rsidR="00786F61" w:rsidDel="008070B1" w14:paraId="0628B168" w14:textId="451F17CC" w:rsidTr="004E2D1B">
        <w:trPr>
          <w:del w:id="665" w:author="angelo parrinello" w:date="2020-09-07T15:23:00Z"/>
        </w:trPr>
        <w:tc>
          <w:tcPr>
            <w:tcW w:w="2074" w:type="dxa"/>
          </w:tcPr>
          <w:p w14:paraId="5BB0FFF8" w14:textId="3DE5B025" w:rsidR="00786F61" w:rsidDel="008070B1" w:rsidRDefault="00786F61" w:rsidP="004E2D1B">
            <w:pPr>
              <w:jc w:val="center"/>
              <w:rPr>
                <w:del w:id="666" w:author="angelo parrinello" w:date="2020-09-07T15:23:00Z"/>
                <w:lang w:bidi="it-IT"/>
              </w:rPr>
            </w:pPr>
            <w:del w:id="667" w:author="angelo parrinello" w:date="2020-09-07T15:23:00Z">
              <w:r w:rsidDel="008070B1">
                <w:rPr>
                  <w:lang w:bidi="it-IT"/>
                </w:rPr>
                <w:delText>Fornitore</w:delText>
              </w:r>
            </w:del>
          </w:p>
        </w:tc>
        <w:tc>
          <w:tcPr>
            <w:tcW w:w="2074" w:type="dxa"/>
          </w:tcPr>
          <w:p w14:paraId="3058A523" w14:textId="27B82095" w:rsidR="00786F61" w:rsidDel="008070B1" w:rsidRDefault="00786F61" w:rsidP="004E2D1B">
            <w:pPr>
              <w:jc w:val="center"/>
              <w:rPr>
                <w:del w:id="668" w:author="angelo parrinello" w:date="2020-09-07T15:23:00Z"/>
                <w:lang w:bidi="it-IT"/>
              </w:rPr>
            </w:pPr>
            <w:del w:id="669" w:author="angelo parrinello" w:date="2020-09-07T15:23:00Z">
              <w:r w:rsidDel="008070B1">
                <w:rPr>
                  <w:lang w:bidi="it-IT"/>
                </w:rPr>
                <w:delText>E</w:delText>
              </w:r>
            </w:del>
          </w:p>
        </w:tc>
        <w:tc>
          <w:tcPr>
            <w:tcW w:w="2074" w:type="dxa"/>
          </w:tcPr>
          <w:p w14:paraId="53C3F399" w14:textId="29B11021" w:rsidR="00786F61" w:rsidDel="008070B1" w:rsidRDefault="00786F61" w:rsidP="004E2D1B">
            <w:pPr>
              <w:jc w:val="center"/>
              <w:rPr>
                <w:del w:id="670" w:author="angelo parrinello" w:date="2020-09-07T15:23:00Z"/>
                <w:lang w:bidi="it-IT"/>
              </w:rPr>
            </w:pPr>
            <w:del w:id="671" w:author="angelo parrinello" w:date="2020-09-07T15:23:00Z">
              <w:r w:rsidDel="008070B1">
                <w:rPr>
                  <w:lang w:bidi="it-IT"/>
                </w:rPr>
                <w:delText>1</w:delText>
              </w:r>
            </w:del>
          </w:p>
        </w:tc>
        <w:tc>
          <w:tcPr>
            <w:tcW w:w="2074" w:type="dxa"/>
          </w:tcPr>
          <w:p w14:paraId="1F652427" w14:textId="758D345F" w:rsidR="00786F61" w:rsidDel="008070B1" w:rsidRDefault="00786F61" w:rsidP="004E2D1B">
            <w:pPr>
              <w:jc w:val="center"/>
              <w:rPr>
                <w:del w:id="672" w:author="angelo parrinello" w:date="2020-09-07T15:23:00Z"/>
                <w:lang w:bidi="it-IT"/>
              </w:rPr>
            </w:pPr>
            <w:del w:id="673" w:author="angelo parrinello" w:date="2020-09-07T15:23:00Z">
              <w:r w:rsidDel="008070B1">
                <w:rPr>
                  <w:lang w:bidi="it-IT"/>
                </w:rPr>
                <w:delText>S</w:delText>
              </w:r>
            </w:del>
          </w:p>
        </w:tc>
      </w:tr>
    </w:tbl>
    <w:p w14:paraId="07A79A62" w14:textId="1A838831" w:rsidR="00786F61" w:rsidDel="008070B1" w:rsidRDefault="00786F61">
      <w:pPr>
        <w:rPr>
          <w:del w:id="674" w:author="angelo parrinello" w:date="2020-09-07T15:23:00Z"/>
          <w:lang w:bidi="it-IT"/>
        </w:rPr>
      </w:pPr>
      <w:del w:id="675" w:author="angelo parrinello" w:date="2020-09-07T15:23:00Z">
        <w:r w:rsidDel="008070B1">
          <w:rPr>
            <w:lang w:bidi="it-IT"/>
          </w:rPr>
          <w:delText xml:space="preserve">Totale: 1S </w:delText>
        </w:r>
        <w:r w:rsidDel="008070B1">
          <w:rPr>
            <w:lang w:bidi="it-IT"/>
          </w:rPr>
          <w:sym w:font="Wingdings" w:char="F0E0"/>
        </w:r>
        <w:r w:rsidDel="008070B1">
          <w:rPr>
            <w:lang w:bidi="it-IT"/>
          </w:rPr>
          <w:delText xml:space="preserve"> 2 all’anno</w:delText>
        </w:r>
      </w:del>
    </w:p>
    <w:p w14:paraId="77D74610" w14:textId="142D6623" w:rsidR="00786F61" w:rsidDel="00107051" w:rsidRDefault="00786F61">
      <w:pPr>
        <w:rPr>
          <w:del w:id="676" w:author="angelo parrinello" w:date="2020-09-03T14:50:00Z"/>
          <w:lang w:bidi="it-IT"/>
        </w:rPr>
      </w:pPr>
      <w:del w:id="677" w:author="angelo parrinello" w:date="2020-09-03T14:50:00Z">
        <w:r w:rsidDel="00107051">
          <w:rPr>
            <w:lang w:bidi="it-IT"/>
          </w:rPr>
          <w:delText>OP13 – Metodo di pagamento più utilizzato</w:delText>
        </w:r>
      </w:del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86F61" w:rsidDel="00107051" w14:paraId="4D37056A" w14:textId="21A86B79" w:rsidTr="004E2D1B">
        <w:trPr>
          <w:del w:id="678" w:author="angelo parrinello" w:date="2020-09-03T14:50:00Z"/>
        </w:trPr>
        <w:tc>
          <w:tcPr>
            <w:tcW w:w="2074" w:type="dxa"/>
            <w:shd w:val="clear" w:color="auto" w:fill="BDC8D4" w:themeFill="accent6" w:themeFillTint="66"/>
          </w:tcPr>
          <w:p w14:paraId="7FC5DA07" w14:textId="11330112" w:rsidR="00786F61" w:rsidDel="00107051" w:rsidRDefault="00786F61" w:rsidP="004E2D1B">
            <w:pPr>
              <w:jc w:val="center"/>
              <w:rPr>
                <w:del w:id="679" w:author="angelo parrinello" w:date="2020-09-03T14:50:00Z"/>
                <w:lang w:bidi="it-IT"/>
              </w:rPr>
            </w:pPr>
            <w:del w:id="680" w:author="angelo parrinello" w:date="2020-09-03T14:50:00Z">
              <w:r w:rsidDel="00107051">
                <w:rPr>
                  <w:lang w:bidi="it-IT"/>
                </w:rPr>
                <w:delText>Concetto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644A43FD" w14:textId="209AE1BD" w:rsidR="00786F61" w:rsidDel="00107051" w:rsidRDefault="00786F61" w:rsidP="004E2D1B">
            <w:pPr>
              <w:jc w:val="center"/>
              <w:rPr>
                <w:del w:id="681" w:author="angelo parrinello" w:date="2020-09-03T14:50:00Z"/>
                <w:lang w:bidi="it-IT"/>
              </w:rPr>
            </w:pPr>
            <w:del w:id="682" w:author="angelo parrinello" w:date="2020-09-03T14:50:00Z">
              <w:r w:rsidDel="00107051">
                <w:rPr>
                  <w:lang w:bidi="it-IT"/>
                </w:rPr>
                <w:delText>Costrutto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101F2E15" w14:textId="646BFB28" w:rsidR="00786F61" w:rsidDel="00107051" w:rsidRDefault="00786F61" w:rsidP="004E2D1B">
            <w:pPr>
              <w:jc w:val="center"/>
              <w:rPr>
                <w:del w:id="683" w:author="angelo parrinello" w:date="2020-09-03T14:50:00Z"/>
                <w:lang w:bidi="it-IT"/>
              </w:rPr>
            </w:pPr>
            <w:del w:id="684" w:author="angelo parrinello" w:date="2020-09-03T14:50:00Z">
              <w:r w:rsidDel="00107051">
                <w:rPr>
                  <w:lang w:bidi="it-IT"/>
                </w:rPr>
                <w:delText>Accessi</w:delText>
              </w:r>
            </w:del>
          </w:p>
        </w:tc>
        <w:tc>
          <w:tcPr>
            <w:tcW w:w="2074" w:type="dxa"/>
            <w:shd w:val="clear" w:color="auto" w:fill="BDC8D4" w:themeFill="accent6" w:themeFillTint="66"/>
          </w:tcPr>
          <w:p w14:paraId="1737A80F" w14:textId="148A88A2" w:rsidR="00786F61" w:rsidDel="00107051" w:rsidRDefault="00786F61" w:rsidP="004E2D1B">
            <w:pPr>
              <w:jc w:val="center"/>
              <w:rPr>
                <w:del w:id="685" w:author="angelo parrinello" w:date="2020-09-03T14:50:00Z"/>
                <w:lang w:bidi="it-IT"/>
              </w:rPr>
            </w:pPr>
            <w:del w:id="686" w:author="angelo parrinello" w:date="2020-09-03T14:50:00Z">
              <w:r w:rsidDel="00107051">
                <w:rPr>
                  <w:lang w:bidi="it-IT"/>
                </w:rPr>
                <w:delText>Tipo</w:delText>
              </w:r>
            </w:del>
          </w:p>
        </w:tc>
      </w:tr>
      <w:tr w:rsidR="00786F61" w:rsidDel="00107051" w14:paraId="0B8AE552" w14:textId="5B196982" w:rsidTr="004E2D1B">
        <w:trPr>
          <w:del w:id="687" w:author="angelo parrinello" w:date="2020-09-03T14:50:00Z"/>
        </w:trPr>
        <w:tc>
          <w:tcPr>
            <w:tcW w:w="2074" w:type="dxa"/>
          </w:tcPr>
          <w:p w14:paraId="52D795AA" w14:textId="21DC3B7D" w:rsidR="00786F61" w:rsidDel="00107051" w:rsidRDefault="00786F61" w:rsidP="004E2D1B">
            <w:pPr>
              <w:jc w:val="center"/>
              <w:rPr>
                <w:del w:id="688" w:author="angelo parrinello" w:date="2020-09-03T14:50:00Z"/>
                <w:lang w:bidi="it-IT"/>
              </w:rPr>
            </w:pPr>
            <w:del w:id="689" w:author="angelo parrinello" w:date="2020-09-03T14:50:00Z">
              <w:r w:rsidDel="00107051">
                <w:rPr>
                  <w:lang w:bidi="it-IT"/>
                </w:rPr>
                <w:delText>Pagamento</w:delText>
              </w:r>
            </w:del>
          </w:p>
        </w:tc>
        <w:tc>
          <w:tcPr>
            <w:tcW w:w="2074" w:type="dxa"/>
          </w:tcPr>
          <w:p w14:paraId="339572A6" w14:textId="5783044B" w:rsidR="00786F61" w:rsidDel="00107051" w:rsidRDefault="00786F61" w:rsidP="004E2D1B">
            <w:pPr>
              <w:jc w:val="center"/>
              <w:rPr>
                <w:del w:id="690" w:author="angelo parrinello" w:date="2020-09-03T14:50:00Z"/>
                <w:lang w:bidi="it-IT"/>
              </w:rPr>
            </w:pPr>
            <w:del w:id="691" w:author="angelo parrinello" w:date="2020-09-03T14:50:00Z">
              <w:r w:rsidDel="00107051">
                <w:rPr>
                  <w:lang w:bidi="it-IT"/>
                </w:rPr>
                <w:delText>R</w:delText>
              </w:r>
            </w:del>
          </w:p>
        </w:tc>
        <w:tc>
          <w:tcPr>
            <w:tcW w:w="2074" w:type="dxa"/>
          </w:tcPr>
          <w:p w14:paraId="075C269F" w14:textId="72B0754A" w:rsidR="00786F61" w:rsidDel="00107051" w:rsidRDefault="00786F61" w:rsidP="004E2D1B">
            <w:pPr>
              <w:jc w:val="center"/>
              <w:rPr>
                <w:del w:id="692" w:author="angelo parrinello" w:date="2020-09-03T14:50:00Z"/>
                <w:lang w:bidi="it-IT"/>
              </w:rPr>
            </w:pPr>
            <w:del w:id="693" w:author="angelo parrinello" w:date="2020-09-03T14:50:00Z">
              <w:r w:rsidDel="00107051">
                <w:rPr>
                  <w:lang w:bidi="it-IT"/>
                </w:rPr>
                <w:delText>2925</w:delText>
              </w:r>
            </w:del>
          </w:p>
        </w:tc>
        <w:tc>
          <w:tcPr>
            <w:tcW w:w="2074" w:type="dxa"/>
          </w:tcPr>
          <w:p w14:paraId="75424CD8" w14:textId="2360FEBD" w:rsidR="00786F61" w:rsidDel="00107051" w:rsidRDefault="00786F61" w:rsidP="004E2D1B">
            <w:pPr>
              <w:jc w:val="center"/>
              <w:rPr>
                <w:del w:id="694" w:author="angelo parrinello" w:date="2020-09-03T14:50:00Z"/>
                <w:lang w:bidi="it-IT"/>
              </w:rPr>
            </w:pPr>
            <w:del w:id="695" w:author="angelo parrinello" w:date="2020-09-03T14:50:00Z">
              <w:r w:rsidDel="00107051">
                <w:rPr>
                  <w:lang w:bidi="it-IT"/>
                </w:rPr>
                <w:delText>L</w:delText>
              </w:r>
            </w:del>
          </w:p>
        </w:tc>
      </w:tr>
    </w:tbl>
    <w:p w14:paraId="2DB24D29" w14:textId="31CA34CA" w:rsidR="00786F61" w:rsidDel="00107051" w:rsidRDefault="00786F61">
      <w:pPr>
        <w:rPr>
          <w:del w:id="696" w:author="angelo parrinello" w:date="2020-09-03T14:50:00Z"/>
          <w:lang w:bidi="it-IT"/>
        </w:rPr>
      </w:pPr>
      <w:del w:id="697" w:author="angelo parrinello" w:date="2020-09-03T14:50:00Z">
        <w:r w:rsidDel="00107051">
          <w:rPr>
            <w:lang w:bidi="it-IT"/>
          </w:rPr>
          <w:delText xml:space="preserve">Totale: 2925L </w:delText>
        </w:r>
        <w:r w:rsidDel="00107051">
          <w:rPr>
            <w:lang w:bidi="it-IT"/>
          </w:rPr>
          <w:sym w:font="Wingdings" w:char="F0E0"/>
        </w:r>
        <w:r w:rsidDel="00107051">
          <w:rPr>
            <w:lang w:bidi="it-IT"/>
          </w:rPr>
          <w:delText xml:space="preserve"> 2925 al mese</w:delText>
        </w:r>
      </w:del>
    </w:p>
    <w:p w14:paraId="2BFFD036" w14:textId="52DF97BC" w:rsidR="00786F61" w:rsidRDefault="00786F61">
      <w:pPr>
        <w:rPr>
          <w:lang w:bidi="it-IT"/>
        </w:rPr>
      </w:pPr>
      <w:r>
        <w:rPr>
          <w:lang w:bidi="it-IT"/>
        </w:rPr>
        <w:t>OP</w:t>
      </w:r>
      <w:ins w:id="698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1</w:t>
      </w:r>
      <w:ins w:id="699" w:author="angelo parrinello" w:date="2020-09-07T15:23:00Z">
        <w:r w:rsidR="008070B1">
          <w:rPr>
            <w:lang w:bidi="it-IT"/>
          </w:rPr>
          <w:t>1</w:t>
        </w:r>
      </w:ins>
      <w:del w:id="700" w:author="angelo parrinello" w:date="2020-09-03T14:50:00Z">
        <w:r w:rsidDel="00107051">
          <w:rPr>
            <w:lang w:bidi="it-IT"/>
          </w:rPr>
          <w:delText>4</w:delText>
        </w:r>
      </w:del>
      <w:r>
        <w:rPr>
          <w:lang w:bidi="it-IT"/>
        </w:rPr>
        <w:t xml:space="preserve"> – Sapere chi ha lavorato o dovrà lavorare in un turno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86F61" w14:paraId="79FE6FE3" w14:textId="77777777" w:rsidTr="004E2D1B">
        <w:tc>
          <w:tcPr>
            <w:tcW w:w="2074" w:type="dxa"/>
            <w:shd w:val="clear" w:color="auto" w:fill="BDC8D4" w:themeFill="accent6" w:themeFillTint="66"/>
          </w:tcPr>
          <w:p w14:paraId="351B6A80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77D175F5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9A72074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5B94E412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786F61" w14:paraId="4D8CD4A4" w14:textId="77777777" w:rsidTr="004E2D1B">
        <w:tc>
          <w:tcPr>
            <w:tcW w:w="2074" w:type="dxa"/>
          </w:tcPr>
          <w:p w14:paraId="31174024" w14:textId="3D8D4719" w:rsidR="00786F61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Turno</w:t>
            </w:r>
          </w:p>
        </w:tc>
        <w:tc>
          <w:tcPr>
            <w:tcW w:w="2074" w:type="dxa"/>
          </w:tcPr>
          <w:p w14:paraId="64047579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1A1B9F57" w14:textId="596ABDB3" w:rsidR="00786F61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30BC942A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786F61" w14:paraId="36EEC3B1" w14:textId="77777777" w:rsidTr="004E2D1B">
        <w:tc>
          <w:tcPr>
            <w:tcW w:w="2074" w:type="dxa"/>
          </w:tcPr>
          <w:p w14:paraId="2EC67910" w14:textId="59E51284" w:rsidR="00786F61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Esecuzione</w:t>
            </w:r>
          </w:p>
        </w:tc>
        <w:tc>
          <w:tcPr>
            <w:tcW w:w="2074" w:type="dxa"/>
          </w:tcPr>
          <w:p w14:paraId="0F1F1A5B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R</w:t>
            </w:r>
          </w:p>
        </w:tc>
        <w:tc>
          <w:tcPr>
            <w:tcW w:w="2074" w:type="dxa"/>
          </w:tcPr>
          <w:p w14:paraId="3742C9BC" w14:textId="5AA5B552" w:rsidR="00786F61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1125/225 = 5</w:t>
            </w:r>
          </w:p>
        </w:tc>
        <w:tc>
          <w:tcPr>
            <w:tcW w:w="2074" w:type="dxa"/>
          </w:tcPr>
          <w:p w14:paraId="1841FF60" w14:textId="77777777" w:rsidR="00786F61" w:rsidRDefault="00786F61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  <w:tr w:rsidR="00386BE3" w14:paraId="60B96C06" w14:textId="77777777" w:rsidTr="004E2D1B">
        <w:tc>
          <w:tcPr>
            <w:tcW w:w="2074" w:type="dxa"/>
          </w:tcPr>
          <w:p w14:paraId="63A72B4F" w14:textId="4148F227" w:rsidR="00386BE3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Dipendente</w:t>
            </w:r>
          </w:p>
        </w:tc>
        <w:tc>
          <w:tcPr>
            <w:tcW w:w="2074" w:type="dxa"/>
          </w:tcPr>
          <w:p w14:paraId="1F356E1C" w14:textId="267E9F75" w:rsidR="00386BE3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5FCDFE0A" w14:textId="33C40EF1" w:rsidR="00386BE3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1125/225 = 5</w:t>
            </w:r>
          </w:p>
        </w:tc>
        <w:tc>
          <w:tcPr>
            <w:tcW w:w="2074" w:type="dxa"/>
          </w:tcPr>
          <w:p w14:paraId="7C97A59D" w14:textId="037DF08C" w:rsidR="00386BE3" w:rsidRDefault="00386BE3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</w:tbl>
    <w:p w14:paraId="0F40F29B" w14:textId="49A7E652" w:rsidR="00107051" w:rsidRDefault="00386BE3">
      <w:pPr>
        <w:rPr>
          <w:lang w:bidi="it-IT"/>
        </w:rPr>
      </w:pPr>
      <w:r>
        <w:rPr>
          <w:lang w:bidi="it-IT"/>
        </w:rPr>
        <w:t xml:space="preserve">Totale: 11L </w:t>
      </w:r>
      <w:r>
        <w:rPr>
          <w:lang w:bidi="it-IT"/>
        </w:rPr>
        <w:sym w:font="Wingdings" w:char="F0E0"/>
      </w:r>
      <w:r>
        <w:rPr>
          <w:lang w:bidi="it-IT"/>
        </w:rPr>
        <w:t xml:space="preserve"> 22 alla settimana</w:t>
      </w:r>
      <w:r>
        <w:rPr>
          <w:lang w:bidi="it-IT"/>
        </w:rPr>
        <w:tab/>
      </w:r>
    </w:p>
    <w:p w14:paraId="1E283399" w14:textId="79722121" w:rsidR="00386BE3" w:rsidRDefault="007C1B17">
      <w:pPr>
        <w:rPr>
          <w:lang w:bidi="it-IT"/>
        </w:rPr>
      </w:pPr>
      <w:r>
        <w:rPr>
          <w:lang w:bidi="it-IT"/>
        </w:rPr>
        <w:t>OP</w:t>
      </w:r>
      <w:ins w:id="701" w:author="angelo parrinello" w:date="2020-08-07T11:22:00Z">
        <w:r w:rsidR="00B456AD">
          <w:rPr>
            <w:lang w:bidi="it-IT"/>
          </w:rPr>
          <w:t xml:space="preserve"> </w:t>
        </w:r>
      </w:ins>
      <w:r>
        <w:rPr>
          <w:lang w:bidi="it-IT"/>
        </w:rPr>
        <w:t>1</w:t>
      </w:r>
      <w:ins w:id="702" w:author="angelo parrinello" w:date="2020-09-07T15:23:00Z">
        <w:r w:rsidR="008070B1">
          <w:rPr>
            <w:lang w:bidi="it-IT"/>
          </w:rPr>
          <w:t>2</w:t>
        </w:r>
      </w:ins>
      <w:del w:id="703" w:author="angelo parrinello" w:date="2020-09-03T14:50:00Z">
        <w:r w:rsidDel="00107051">
          <w:rPr>
            <w:lang w:bidi="it-IT"/>
          </w:rPr>
          <w:delText>5</w:delText>
        </w:r>
      </w:del>
      <w:r>
        <w:rPr>
          <w:lang w:bidi="it-IT"/>
        </w:rPr>
        <w:t xml:space="preserve"> – </w:t>
      </w:r>
      <w:r w:rsidR="00BA7EDC">
        <w:rPr>
          <w:lang w:bidi="it-IT"/>
        </w:rPr>
        <w:t>Visualizzare un determinato DDT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C1B17" w14:paraId="14C54502" w14:textId="77777777" w:rsidTr="004E2D1B">
        <w:tc>
          <w:tcPr>
            <w:tcW w:w="2074" w:type="dxa"/>
            <w:shd w:val="clear" w:color="auto" w:fill="BDC8D4" w:themeFill="accent6" w:themeFillTint="66"/>
          </w:tcPr>
          <w:p w14:paraId="65874BED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Concetto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1278A029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Costrutto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38A50F4D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Accessi</w:t>
            </w:r>
          </w:p>
        </w:tc>
        <w:tc>
          <w:tcPr>
            <w:tcW w:w="2074" w:type="dxa"/>
            <w:shd w:val="clear" w:color="auto" w:fill="BDC8D4" w:themeFill="accent6" w:themeFillTint="66"/>
          </w:tcPr>
          <w:p w14:paraId="2F48BE9C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Tipo</w:t>
            </w:r>
          </w:p>
        </w:tc>
      </w:tr>
      <w:tr w:rsidR="007C1B17" w14:paraId="75A0FA8E" w14:textId="77777777" w:rsidTr="004E2D1B">
        <w:tc>
          <w:tcPr>
            <w:tcW w:w="2074" w:type="dxa"/>
          </w:tcPr>
          <w:p w14:paraId="6EF52B80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Ordinabile</w:t>
            </w:r>
          </w:p>
        </w:tc>
        <w:tc>
          <w:tcPr>
            <w:tcW w:w="2074" w:type="dxa"/>
          </w:tcPr>
          <w:p w14:paraId="4E92BC2B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E</w:t>
            </w:r>
          </w:p>
        </w:tc>
        <w:tc>
          <w:tcPr>
            <w:tcW w:w="2074" w:type="dxa"/>
          </w:tcPr>
          <w:p w14:paraId="6E49A266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1</w:t>
            </w:r>
          </w:p>
        </w:tc>
        <w:tc>
          <w:tcPr>
            <w:tcW w:w="2074" w:type="dxa"/>
          </w:tcPr>
          <w:p w14:paraId="19E808A9" w14:textId="77777777" w:rsidR="007C1B17" w:rsidRDefault="007C1B17" w:rsidP="004E2D1B">
            <w:pPr>
              <w:jc w:val="center"/>
              <w:rPr>
                <w:lang w:bidi="it-IT"/>
              </w:rPr>
            </w:pPr>
            <w:r>
              <w:rPr>
                <w:lang w:bidi="it-IT"/>
              </w:rPr>
              <w:t>L</w:t>
            </w:r>
          </w:p>
        </w:tc>
      </w:tr>
    </w:tbl>
    <w:p w14:paraId="43E93AF3" w14:textId="2D3A9CD5" w:rsidR="007C1B17" w:rsidDel="00107051" w:rsidRDefault="00BA7EDC">
      <w:pPr>
        <w:rPr>
          <w:del w:id="704" w:author="angelo parrinello" w:date="2020-09-03T14:50:00Z"/>
          <w:lang w:bidi="it-IT"/>
        </w:rPr>
      </w:pPr>
      <w:r>
        <w:rPr>
          <w:lang w:bidi="it-IT"/>
        </w:rPr>
        <w:t xml:space="preserve">Totale: 1L </w:t>
      </w:r>
      <w:r>
        <w:rPr>
          <w:lang w:bidi="it-IT"/>
        </w:rPr>
        <w:sym w:font="Wingdings" w:char="F0E0"/>
      </w:r>
      <w:r>
        <w:rPr>
          <w:lang w:bidi="it-IT"/>
        </w:rPr>
        <w:t xml:space="preserve"> 1 alla settimana</w:t>
      </w:r>
    </w:p>
    <w:p w14:paraId="23422052" w14:textId="05481E70" w:rsidR="00BA7EDC" w:rsidRDefault="00BA7EDC">
      <w:pPr>
        <w:rPr>
          <w:lang w:bidi="it-IT"/>
        </w:rPr>
      </w:pPr>
    </w:p>
    <w:p w14:paraId="384EC31E" w14:textId="56613DD7" w:rsidR="00107051" w:rsidRDefault="00107051" w:rsidP="00107051">
      <w:pPr>
        <w:rPr>
          <w:ins w:id="705" w:author="angelo parrinello" w:date="2020-09-03T14:50:00Z"/>
          <w:lang w:bidi="it-IT"/>
        </w:rPr>
      </w:pPr>
      <w:ins w:id="706" w:author="angelo parrinello" w:date="2020-09-03T14:50:00Z">
        <w:r>
          <w:rPr>
            <w:lang w:bidi="it-IT"/>
          </w:rPr>
          <w:t>OP 1</w:t>
        </w:r>
      </w:ins>
      <w:ins w:id="707" w:author="angelo parrinello" w:date="2020-09-07T15:23:00Z">
        <w:r w:rsidR="008070B1">
          <w:rPr>
            <w:lang w:bidi="it-IT"/>
          </w:rPr>
          <w:t>3</w:t>
        </w:r>
      </w:ins>
      <w:ins w:id="708" w:author="angelo parrinello" w:date="2020-09-03T14:50:00Z">
        <w:r>
          <w:rPr>
            <w:lang w:bidi="it-IT"/>
          </w:rPr>
          <w:t xml:space="preserve"> – </w:t>
        </w:r>
      </w:ins>
      <w:ins w:id="709" w:author="angelo parrinello" w:date="2020-09-03T14:51:00Z">
        <w:r>
          <w:rPr>
            <w:lang w:bidi="it-IT"/>
          </w:rPr>
          <w:t>Vedere gli ordini pendenti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07051" w14:paraId="59FC4A2F" w14:textId="77777777" w:rsidTr="00577F15">
        <w:trPr>
          <w:ins w:id="710" w:author="angelo parrinello" w:date="2020-09-03T14:50:00Z"/>
        </w:trPr>
        <w:tc>
          <w:tcPr>
            <w:tcW w:w="2074" w:type="dxa"/>
            <w:shd w:val="clear" w:color="auto" w:fill="BDC8D4" w:themeFill="accent6" w:themeFillTint="66"/>
          </w:tcPr>
          <w:p w14:paraId="40A01FB4" w14:textId="77777777" w:rsidR="00107051" w:rsidRDefault="00107051" w:rsidP="00577F15">
            <w:pPr>
              <w:jc w:val="center"/>
              <w:rPr>
                <w:ins w:id="711" w:author="angelo parrinello" w:date="2020-09-03T14:50:00Z"/>
                <w:lang w:bidi="it-IT"/>
              </w:rPr>
            </w:pPr>
            <w:ins w:id="712" w:author="angelo parrinello" w:date="2020-09-03T14:50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59ED1302" w14:textId="77777777" w:rsidR="00107051" w:rsidRDefault="00107051" w:rsidP="00577F15">
            <w:pPr>
              <w:jc w:val="center"/>
              <w:rPr>
                <w:ins w:id="713" w:author="angelo parrinello" w:date="2020-09-03T14:50:00Z"/>
                <w:lang w:bidi="it-IT"/>
              </w:rPr>
            </w:pPr>
            <w:ins w:id="714" w:author="angelo parrinello" w:date="2020-09-03T14:50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76FF0CAA" w14:textId="77777777" w:rsidR="00107051" w:rsidRDefault="00107051" w:rsidP="00577F15">
            <w:pPr>
              <w:jc w:val="center"/>
              <w:rPr>
                <w:ins w:id="715" w:author="angelo parrinello" w:date="2020-09-03T14:50:00Z"/>
                <w:lang w:bidi="it-IT"/>
              </w:rPr>
            </w:pPr>
            <w:ins w:id="716" w:author="angelo parrinello" w:date="2020-09-03T14:50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3195C6E7" w14:textId="77777777" w:rsidR="00107051" w:rsidRDefault="00107051" w:rsidP="00577F15">
            <w:pPr>
              <w:jc w:val="center"/>
              <w:rPr>
                <w:ins w:id="717" w:author="angelo parrinello" w:date="2020-09-03T14:50:00Z"/>
                <w:lang w:bidi="it-IT"/>
              </w:rPr>
            </w:pPr>
            <w:ins w:id="718" w:author="angelo parrinello" w:date="2020-09-03T14:50:00Z">
              <w:r>
                <w:rPr>
                  <w:lang w:bidi="it-IT"/>
                </w:rPr>
                <w:t>Tipo</w:t>
              </w:r>
            </w:ins>
          </w:p>
        </w:tc>
      </w:tr>
      <w:tr w:rsidR="00107051" w14:paraId="5F9C7409" w14:textId="77777777" w:rsidTr="00577F15">
        <w:trPr>
          <w:ins w:id="719" w:author="angelo parrinello" w:date="2020-09-03T14:50:00Z"/>
        </w:trPr>
        <w:tc>
          <w:tcPr>
            <w:tcW w:w="2074" w:type="dxa"/>
          </w:tcPr>
          <w:p w14:paraId="3EB6C4BE" w14:textId="18BBD29B" w:rsidR="00107051" w:rsidRDefault="00107051" w:rsidP="00577F15">
            <w:pPr>
              <w:jc w:val="center"/>
              <w:rPr>
                <w:ins w:id="720" w:author="angelo parrinello" w:date="2020-09-03T14:50:00Z"/>
                <w:lang w:bidi="it-IT"/>
              </w:rPr>
            </w:pPr>
            <w:ins w:id="721" w:author="angelo parrinello" w:date="2020-09-03T14:50:00Z">
              <w:r>
                <w:rPr>
                  <w:lang w:bidi="it-IT"/>
                </w:rPr>
                <w:t>Ordin</w:t>
              </w:r>
            </w:ins>
            <w:ins w:id="722" w:author="angelo parrinello" w:date="2020-09-03T14:52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04A6746F" w14:textId="77777777" w:rsidR="00107051" w:rsidRDefault="00107051" w:rsidP="00577F15">
            <w:pPr>
              <w:jc w:val="center"/>
              <w:rPr>
                <w:ins w:id="723" w:author="angelo parrinello" w:date="2020-09-03T14:50:00Z"/>
                <w:lang w:bidi="it-IT"/>
              </w:rPr>
            </w:pPr>
            <w:ins w:id="724" w:author="angelo parrinello" w:date="2020-09-03T14:50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00CD7DC6" w14:textId="3F80B654" w:rsidR="00107051" w:rsidRDefault="00107051" w:rsidP="00577F15">
            <w:pPr>
              <w:jc w:val="center"/>
              <w:rPr>
                <w:ins w:id="725" w:author="angelo parrinello" w:date="2020-09-03T14:50:00Z"/>
                <w:lang w:bidi="it-IT"/>
              </w:rPr>
            </w:pPr>
            <w:ins w:id="726" w:author="angelo parrinello" w:date="2020-09-03T14:50:00Z">
              <w:r>
                <w:rPr>
                  <w:lang w:bidi="it-IT"/>
                </w:rPr>
                <w:t>1</w:t>
              </w:r>
            </w:ins>
            <w:ins w:id="727" w:author="angelo parrinello" w:date="2020-09-03T14:54:00Z">
              <w:r>
                <w:rPr>
                  <w:lang w:bidi="it-IT"/>
                </w:rPr>
                <w:t>44</w:t>
              </w:r>
            </w:ins>
          </w:p>
        </w:tc>
        <w:tc>
          <w:tcPr>
            <w:tcW w:w="2074" w:type="dxa"/>
          </w:tcPr>
          <w:p w14:paraId="665ED84A" w14:textId="77777777" w:rsidR="00107051" w:rsidRDefault="00107051" w:rsidP="00577F15">
            <w:pPr>
              <w:jc w:val="center"/>
              <w:rPr>
                <w:ins w:id="728" w:author="angelo parrinello" w:date="2020-09-03T14:50:00Z"/>
                <w:lang w:bidi="it-IT"/>
              </w:rPr>
            </w:pPr>
            <w:ins w:id="729" w:author="angelo parrinello" w:date="2020-09-03T14:50:00Z">
              <w:r>
                <w:rPr>
                  <w:lang w:bidi="it-IT"/>
                </w:rPr>
                <w:t>L</w:t>
              </w:r>
            </w:ins>
          </w:p>
        </w:tc>
      </w:tr>
    </w:tbl>
    <w:p w14:paraId="3AC462FD" w14:textId="2CA6E546" w:rsidR="00957133" w:rsidRDefault="00107051">
      <w:pPr>
        <w:rPr>
          <w:ins w:id="730" w:author="angelo parrinello" w:date="2020-09-03T15:42:00Z"/>
          <w:lang w:bidi="it-IT"/>
        </w:rPr>
      </w:pPr>
      <w:ins w:id="731" w:author="angelo parrinello" w:date="2020-09-03T14:50:00Z">
        <w:r>
          <w:rPr>
            <w:lang w:bidi="it-IT"/>
          </w:rPr>
          <w:t>Totale: 1</w:t>
        </w:r>
      </w:ins>
      <w:ins w:id="732" w:author="angelo parrinello" w:date="2020-09-03T14:54:00Z">
        <w:r>
          <w:rPr>
            <w:lang w:bidi="it-IT"/>
          </w:rPr>
          <w:t>44</w:t>
        </w:r>
      </w:ins>
      <w:ins w:id="733" w:author="angelo parrinello" w:date="2020-09-03T14:50:00Z">
        <w:r>
          <w:rPr>
            <w:lang w:bidi="it-IT"/>
          </w:rPr>
          <w:t xml:space="preserve">L </w:t>
        </w:r>
        <w:r>
          <w:rPr>
            <w:lang w:bidi="it-IT"/>
          </w:rPr>
          <w:sym w:font="Wingdings" w:char="F0E0"/>
        </w:r>
        <w:r>
          <w:rPr>
            <w:lang w:bidi="it-IT"/>
          </w:rPr>
          <w:t xml:space="preserve"> 1</w:t>
        </w:r>
      </w:ins>
      <w:ins w:id="734" w:author="angelo parrinello" w:date="2020-09-03T14:54:00Z">
        <w:r>
          <w:rPr>
            <w:lang w:bidi="it-IT"/>
          </w:rPr>
          <w:t>44</w:t>
        </w:r>
      </w:ins>
      <w:ins w:id="735" w:author="angelo parrinello" w:date="2020-09-03T14:50:00Z">
        <w:r>
          <w:rPr>
            <w:lang w:bidi="it-IT"/>
          </w:rPr>
          <w:t xml:space="preserve"> al</w:t>
        </w:r>
      </w:ins>
      <w:ins w:id="736" w:author="angelo parrinello" w:date="2020-09-03T14:53:00Z">
        <w:r>
          <w:rPr>
            <w:lang w:bidi="it-IT"/>
          </w:rPr>
          <w:t xml:space="preserve"> mese</w:t>
        </w:r>
      </w:ins>
    </w:p>
    <w:p w14:paraId="19B67BD5" w14:textId="4BDF776B" w:rsidR="00A5660E" w:rsidDel="00A5660E" w:rsidRDefault="00A5660E">
      <w:pPr>
        <w:rPr>
          <w:del w:id="737" w:author="angelo parrinello" w:date="2020-09-03T15:42:00Z"/>
          <w:lang w:bidi="it-IT"/>
        </w:rPr>
      </w:pPr>
      <w:ins w:id="738" w:author="angelo parrinello" w:date="2020-09-03T15:42:00Z">
        <w:r>
          <w:rPr>
            <w:lang w:bidi="it-IT"/>
          </w:rPr>
          <w:t>OP 1</w:t>
        </w:r>
      </w:ins>
      <w:ins w:id="739" w:author="angelo parrinello" w:date="2020-09-07T15:23:00Z">
        <w:r w:rsidR="008070B1">
          <w:rPr>
            <w:lang w:bidi="it-IT"/>
          </w:rPr>
          <w:t>4</w:t>
        </w:r>
      </w:ins>
      <w:ins w:id="740" w:author="angelo parrinello" w:date="2020-09-03T15:42:00Z">
        <w:r>
          <w:rPr>
            <w:lang w:bidi="it-IT"/>
          </w:rPr>
          <w:t xml:space="preserve"> – Visualizzare le prenotazioni del giorno</w:t>
        </w:r>
      </w:ins>
    </w:p>
    <w:p w14:paraId="1EF7D645" w14:textId="77777777" w:rsidR="00A5660E" w:rsidRDefault="00A5660E">
      <w:pPr>
        <w:rPr>
          <w:ins w:id="741" w:author="angelo parrinello" w:date="2020-09-03T15:43:00Z"/>
          <w:lang w:bidi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5660E" w14:paraId="64C336AF" w14:textId="77777777" w:rsidTr="00577F15">
        <w:trPr>
          <w:ins w:id="742" w:author="angelo parrinello" w:date="2020-09-03T15:43:00Z"/>
        </w:trPr>
        <w:tc>
          <w:tcPr>
            <w:tcW w:w="2074" w:type="dxa"/>
            <w:shd w:val="clear" w:color="auto" w:fill="BDC8D4" w:themeFill="accent6" w:themeFillTint="66"/>
          </w:tcPr>
          <w:p w14:paraId="55BBC4E8" w14:textId="77777777" w:rsidR="00A5660E" w:rsidRDefault="00A5660E" w:rsidP="00577F15">
            <w:pPr>
              <w:jc w:val="center"/>
              <w:rPr>
                <w:ins w:id="743" w:author="angelo parrinello" w:date="2020-09-03T15:43:00Z"/>
                <w:lang w:bidi="it-IT"/>
              </w:rPr>
            </w:pPr>
            <w:ins w:id="744" w:author="angelo parrinello" w:date="2020-09-03T15:43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1F7DC96E" w14:textId="77777777" w:rsidR="00A5660E" w:rsidRDefault="00A5660E" w:rsidP="00577F15">
            <w:pPr>
              <w:jc w:val="center"/>
              <w:rPr>
                <w:ins w:id="745" w:author="angelo parrinello" w:date="2020-09-03T15:43:00Z"/>
                <w:lang w:bidi="it-IT"/>
              </w:rPr>
            </w:pPr>
            <w:ins w:id="746" w:author="angelo parrinello" w:date="2020-09-03T15:43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37A54FF0" w14:textId="77777777" w:rsidR="00A5660E" w:rsidRDefault="00A5660E" w:rsidP="00577F15">
            <w:pPr>
              <w:jc w:val="center"/>
              <w:rPr>
                <w:ins w:id="747" w:author="angelo parrinello" w:date="2020-09-03T15:43:00Z"/>
                <w:lang w:bidi="it-IT"/>
              </w:rPr>
            </w:pPr>
            <w:ins w:id="748" w:author="angelo parrinello" w:date="2020-09-03T15:43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5BF86EE5" w14:textId="77777777" w:rsidR="00A5660E" w:rsidRDefault="00A5660E" w:rsidP="00577F15">
            <w:pPr>
              <w:jc w:val="center"/>
              <w:rPr>
                <w:ins w:id="749" w:author="angelo parrinello" w:date="2020-09-03T15:43:00Z"/>
                <w:lang w:bidi="it-IT"/>
              </w:rPr>
            </w:pPr>
            <w:ins w:id="750" w:author="angelo parrinello" w:date="2020-09-03T15:43:00Z">
              <w:r>
                <w:rPr>
                  <w:lang w:bidi="it-IT"/>
                </w:rPr>
                <w:t>Tipo</w:t>
              </w:r>
            </w:ins>
          </w:p>
        </w:tc>
      </w:tr>
      <w:tr w:rsidR="00A5660E" w14:paraId="2924F160" w14:textId="77777777" w:rsidTr="00577F15">
        <w:trPr>
          <w:ins w:id="751" w:author="angelo parrinello" w:date="2020-09-03T15:43:00Z"/>
        </w:trPr>
        <w:tc>
          <w:tcPr>
            <w:tcW w:w="2074" w:type="dxa"/>
          </w:tcPr>
          <w:p w14:paraId="3015BC34" w14:textId="47AD743F" w:rsidR="00A5660E" w:rsidRDefault="00A5660E" w:rsidP="00577F15">
            <w:pPr>
              <w:jc w:val="center"/>
              <w:rPr>
                <w:ins w:id="752" w:author="angelo parrinello" w:date="2020-09-03T15:43:00Z"/>
                <w:lang w:bidi="it-IT"/>
              </w:rPr>
            </w:pPr>
            <w:ins w:id="753" w:author="angelo parrinello" w:date="2020-09-03T15:43:00Z">
              <w:r>
                <w:rPr>
                  <w:lang w:bidi="it-IT"/>
                </w:rPr>
                <w:t>Prenotazioni</w:t>
              </w:r>
            </w:ins>
          </w:p>
        </w:tc>
        <w:tc>
          <w:tcPr>
            <w:tcW w:w="2074" w:type="dxa"/>
          </w:tcPr>
          <w:p w14:paraId="4CE1EE8E" w14:textId="77777777" w:rsidR="00A5660E" w:rsidRDefault="00A5660E" w:rsidP="00577F15">
            <w:pPr>
              <w:jc w:val="center"/>
              <w:rPr>
                <w:ins w:id="754" w:author="angelo parrinello" w:date="2020-09-03T15:43:00Z"/>
                <w:lang w:bidi="it-IT"/>
              </w:rPr>
            </w:pPr>
            <w:ins w:id="755" w:author="angelo parrinello" w:date="2020-09-03T15:43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1289AB5C" w14:textId="02911F2F" w:rsidR="00A5660E" w:rsidRDefault="00A5660E" w:rsidP="00577F15">
            <w:pPr>
              <w:jc w:val="center"/>
              <w:rPr>
                <w:ins w:id="756" w:author="angelo parrinello" w:date="2020-09-03T15:43:00Z"/>
                <w:lang w:bidi="it-IT"/>
              </w:rPr>
            </w:pPr>
            <w:ins w:id="757" w:author="angelo parrinello" w:date="2020-09-03T15:44:00Z">
              <w:r>
                <w:rPr>
                  <w:lang w:bidi="it-IT"/>
                </w:rPr>
                <w:t>2925/(3*30) = 32,5</w:t>
              </w:r>
            </w:ins>
          </w:p>
        </w:tc>
        <w:tc>
          <w:tcPr>
            <w:tcW w:w="2074" w:type="dxa"/>
          </w:tcPr>
          <w:p w14:paraId="467F9FDE" w14:textId="77777777" w:rsidR="00A5660E" w:rsidRDefault="00A5660E" w:rsidP="00577F15">
            <w:pPr>
              <w:jc w:val="center"/>
              <w:rPr>
                <w:ins w:id="758" w:author="angelo parrinello" w:date="2020-09-03T15:43:00Z"/>
                <w:lang w:bidi="it-IT"/>
              </w:rPr>
            </w:pPr>
            <w:ins w:id="759" w:author="angelo parrinello" w:date="2020-09-03T15:43:00Z">
              <w:r>
                <w:rPr>
                  <w:lang w:bidi="it-IT"/>
                </w:rPr>
                <w:t>L</w:t>
              </w:r>
            </w:ins>
          </w:p>
        </w:tc>
      </w:tr>
    </w:tbl>
    <w:p w14:paraId="094CAEAB" w14:textId="68D27B27" w:rsidR="00A5660E" w:rsidRDefault="00A5660E" w:rsidP="00A5660E">
      <w:pPr>
        <w:rPr>
          <w:ins w:id="760" w:author="angelo parrinello" w:date="2020-09-03T15:43:00Z"/>
          <w:lang w:bidi="it-IT"/>
        </w:rPr>
      </w:pPr>
      <w:ins w:id="761" w:author="angelo parrinello" w:date="2020-09-03T15:43:00Z">
        <w:r>
          <w:rPr>
            <w:lang w:bidi="it-IT"/>
          </w:rPr>
          <w:t xml:space="preserve">Totale: </w:t>
        </w:r>
      </w:ins>
      <w:ins w:id="762" w:author="angelo parrinello" w:date="2020-09-03T15:45:00Z">
        <w:r>
          <w:rPr>
            <w:lang w:bidi="it-IT"/>
          </w:rPr>
          <w:t>130L</w:t>
        </w:r>
      </w:ins>
      <w:ins w:id="763" w:author="angelo parrinello" w:date="2020-09-03T15:43:00Z">
        <w:r>
          <w:rPr>
            <w:lang w:bidi="it-IT"/>
          </w:rPr>
          <w:t xml:space="preserve"> </w:t>
        </w:r>
        <w:r>
          <w:rPr>
            <w:lang w:bidi="it-IT"/>
          </w:rPr>
          <w:sym w:font="Wingdings" w:char="F0E0"/>
        </w:r>
        <w:r>
          <w:rPr>
            <w:lang w:bidi="it-IT"/>
          </w:rPr>
          <w:t xml:space="preserve"> </w:t>
        </w:r>
      </w:ins>
      <w:ins w:id="764" w:author="angelo parrinello" w:date="2020-09-03T15:44:00Z">
        <w:r>
          <w:rPr>
            <w:lang w:bidi="it-IT"/>
          </w:rPr>
          <w:t>3</w:t>
        </w:r>
      </w:ins>
      <w:ins w:id="765" w:author="angelo parrinello" w:date="2020-09-03T15:45:00Z">
        <w:r>
          <w:rPr>
            <w:lang w:bidi="it-IT"/>
          </w:rPr>
          <w:t>2,5 * 4 = 130</w:t>
        </w:r>
      </w:ins>
      <w:ins w:id="766" w:author="angelo parrinello" w:date="2020-09-03T15:43:00Z">
        <w:r>
          <w:rPr>
            <w:lang w:bidi="it-IT"/>
          </w:rPr>
          <w:t xml:space="preserve"> al </w:t>
        </w:r>
      </w:ins>
      <w:ins w:id="767" w:author="angelo parrinello" w:date="2020-09-03T15:45:00Z">
        <w:r>
          <w:rPr>
            <w:lang w:bidi="it-IT"/>
          </w:rPr>
          <w:t>giorno</w:t>
        </w:r>
      </w:ins>
    </w:p>
    <w:p w14:paraId="0D467A1D" w14:textId="63C75252" w:rsidR="00A5660E" w:rsidRDefault="00A5660E">
      <w:pPr>
        <w:rPr>
          <w:ins w:id="768" w:author="angelo parrinello" w:date="2020-09-03T15:42:00Z"/>
          <w:lang w:bidi="it-IT"/>
        </w:rPr>
      </w:pPr>
    </w:p>
    <w:p w14:paraId="70ADFEEF" w14:textId="0BE10D11" w:rsidR="00A5660E" w:rsidRDefault="00A5660E">
      <w:pPr>
        <w:rPr>
          <w:ins w:id="769" w:author="angelo parrinello" w:date="2020-09-07T16:09:00Z"/>
          <w:lang w:bidi="it-IT"/>
        </w:rPr>
      </w:pPr>
    </w:p>
    <w:p w14:paraId="53BEEEC3" w14:textId="5EDA9867" w:rsidR="007426AB" w:rsidRDefault="007426AB">
      <w:pPr>
        <w:rPr>
          <w:ins w:id="770" w:author="angelo parrinello" w:date="2020-09-07T16:09:00Z"/>
          <w:lang w:bidi="it-IT"/>
        </w:rPr>
      </w:pPr>
    </w:p>
    <w:p w14:paraId="031595B7" w14:textId="77777777" w:rsidR="007426AB" w:rsidRDefault="007426AB">
      <w:pPr>
        <w:rPr>
          <w:ins w:id="771" w:author="angelo parrinello" w:date="2020-09-03T15:42:00Z"/>
          <w:lang w:bidi="it-IT"/>
        </w:rPr>
      </w:pPr>
    </w:p>
    <w:p w14:paraId="42DB2EA6" w14:textId="6D9968A6" w:rsidR="00957133" w:rsidDel="00A415DC" w:rsidRDefault="00957133">
      <w:pPr>
        <w:rPr>
          <w:del w:id="772" w:author="angelo parrinello" w:date="2020-08-27T16:47:00Z"/>
          <w:lang w:bidi="it-IT"/>
        </w:rPr>
      </w:pPr>
    </w:p>
    <w:p w14:paraId="31509A0C" w14:textId="7C328E01" w:rsidR="00957133" w:rsidRDefault="00957133">
      <w:pPr>
        <w:rPr>
          <w:lang w:bidi="it-IT"/>
        </w:rPr>
      </w:pPr>
    </w:p>
    <w:p w14:paraId="3A7EBFCA" w14:textId="314736F2" w:rsidR="00957133" w:rsidRDefault="00957133" w:rsidP="00957133">
      <w:pPr>
        <w:pStyle w:val="Titolo2"/>
        <w:rPr>
          <w:lang w:bidi="it-IT"/>
        </w:rPr>
      </w:pPr>
      <w:bookmarkStart w:id="773" w:name="_Toc50387795"/>
      <w:r>
        <w:rPr>
          <w:lang w:bidi="it-IT"/>
        </w:rPr>
        <w:lastRenderedPageBreak/>
        <w:t>Raffinamento dello schema</w:t>
      </w:r>
      <w:bookmarkEnd w:id="773"/>
    </w:p>
    <w:p w14:paraId="1413B2B1" w14:textId="6D862A1C" w:rsidR="00957133" w:rsidRDefault="00957133" w:rsidP="00957133">
      <w:pPr>
        <w:pStyle w:val="Titolo3"/>
        <w:rPr>
          <w:lang w:bidi="it-IT"/>
        </w:rPr>
      </w:pPr>
      <w:bookmarkStart w:id="774" w:name="_Toc50387796"/>
      <w:r>
        <w:rPr>
          <w:lang w:bidi="it-IT"/>
        </w:rPr>
        <w:t>Eliminazione delle gerarchie</w:t>
      </w:r>
      <w:bookmarkEnd w:id="774"/>
    </w:p>
    <w:p w14:paraId="467459BE" w14:textId="571FE7FA" w:rsidR="00C9165D" w:rsidDel="00C9165D" w:rsidRDefault="00D97951" w:rsidP="00293075">
      <w:pPr>
        <w:rPr>
          <w:del w:id="775" w:author="angelo parrinello" w:date="2020-08-04T12:05:00Z"/>
        </w:rPr>
        <w:pPrChange w:id="776" w:author="angelo parrinello" w:date="2020-09-07T15:28:00Z">
          <w:pPr/>
        </w:pPrChange>
      </w:pPr>
      <w:r>
        <w:t xml:space="preserve">Per la specializzazione di contratto si è deciso di utilizzare il collasso verso l’alto, inserendo un attributo opzionale </w:t>
      </w:r>
      <w:r>
        <w:rPr>
          <w:i/>
          <w:iCs/>
        </w:rPr>
        <w:t xml:space="preserve">data fine </w:t>
      </w:r>
      <w:r>
        <w:t>per distinguerlo dal contratto attivo</w:t>
      </w:r>
      <w:r>
        <w:rPr>
          <w:i/>
          <w:iCs/>
        </w:rPr>
        <w:t xml:space="preserve">. </w:t>
      </w:r>
      <w:r>
        <w:t xml:space="preserve">Per l’eliminazione della gerarchia dipendente si è deciso di adottare la tecnica del collasso </w:t>
      </w:r>
      <w:ins w:id="777" w:author="angelo parrinello" w:date="2020-09-07T16:09:00Z">
        <w:r w:rsidR="007426AB">
          <w:rPr>
            <w:noProof/>
          </w:rPr>
          <w:drawing>
            <wp:anchor distT="0" distB="0" distL="114300" distR="114300" simplePos="0" relativeHeight="251675648" behindDoc="0" locked="0" layoutInCell="1" allowOverlap="1" wp14:anchorId="07D1284B" wp14:editId="64244B64">
              <wp:simplePos x="0" y="0"/>
              <wp:positionH relativeFrom="margin">
                <wp:align>center</wp:align>
              </wp:positionH>
              <wp:positionV relativeFrom="paragraph">
                <wp:posOffset>876300</wp:posOffset>
              </wp:positionV>
              <wp:extent cx="7048500" cy="6072505"/>
              <wp:effectExtent l="0" t="0" r="0" b="4445"/>
              <wp:wrapThrough wrapText="bothSides">
                <wp:wrapPolygon edited="0">
                  <wp:start x="0" y="0"/>
                  <wp:lineTo x="0" y="21548"/>
                  <wp:lineTo x="21542" y="21548"/>
                  <wp:lineTo x="21542" y="0"/>
                  <wp:lineTo x="0" y="0"/>
                </wp:wrapPolygon>
              </wp:wrapThrough>
              <wp:docPr id="17" name="Immagin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8500" cy="6072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r>
        <w:t xml:space="preserve">verso il basso, replicando così gli attributi in cuoco, cassiere e cameriere. </w:t>
      </w:r>
      <w:del w:id="778" w:author="angelo parrinello" w:date="2020-09-07T15:28:00Z">
        <w:r w:rsidDel="00293075">
          <w:delText xml:space="preserve">Si è utilizzato nuovamente un collasso verso il basso per la gerarchia di servizio, in quanto le vendite </w:delText>
        </w:r>
      </w:del>
    </w:p>
    <w:p w14:paraId="3799EFE9" w14:textId="2D606A12" w:rsidR="00C9165D" w:rsidDel="00C9165D" w:rsidRDefault="00C9165D" w:rsidP="00293075">
      <w:pPr>
        <w:rPr>
          <w:del w:id="779" w:author="angelo parrinello" w:date="2020-08-04T12:05:00Z"/>
        </w:rPr>
        <w:pPrChange w:id="780" w:author="angelo parrinello" w:date="2020-09-07T15:28:00Z">
          <w:pPr/>
        </w:pPrChange>
      </w:pPr>
      <w:del w:id="781" w:author="angelo parrinello" w:date="2020-08-04T12:05:00Z">
        <w:r w:rsidDel="00C9165D">
          <w:delText>ds</w:delText>
        </w:r>
      </w:del>
    </w:p>
    <w:p w14:paraId="5EF31209" w14:textId="7A80B9DF" w:rsidR="0062047D" w:rsidRDefault="00D97951" w:rsidP="00D97951">
      <w:del w:id="782" w:author="angelo parrinello" w:date="2020-09-07T15:28:00Z">
        <w:r w:rsidDel="00293075">
          <w:delText xml:space="preserve">vengono eseguite più di frequente. </w:delText>
        </w:r>
      </w:del>
      <w:r>
        <w:t xml:space="preserve">Infine, per </w:t>
      </w:r>
      <w:r w:rsidR="00C9165D">
        <w:t>gli ordinabili</w:t>
      </w:r>
      <w:ins w:id="783" w:author="angelo parrinello" w:date="2020-08-04T12:03:00Z">
        <w:r w:rsidR="00C9165D">
          <w:t xml:space="preserve"> </w:t>
        </w:r>
      </w:ins>
      <w:r>
        <w:t>è stato applicato un collasso verso l’alto, aggiungendo un selettore sull’ ordinabile. Di seguito lo schema senza gerarchie:</w:t>
      </w:r>
    </w:p>
    <w:p w14:paraId="69AA51E3" w14:textId="376796C6" w:rsidR="00C9165D" w:rsidDel="007426AB" w:rsidRDefault="001B2232">
      <w:pPr>
        <w:jc w:val="center"/>
        <w:rPr>
          <w:del w:id="784" w:author="angelo parrinello" w:date="2020-08-04T12:08:00Z"/>
          <w:i/>
          <w:iCs/>
        </w:rPr>
      </w:pPr>
      <w:ins w:id="785" w:author="angelo parrinello" w:date="2020-08-04T12:08:00Z">
        <w:r w:rsidRPr="001B2232">
          <w:rPr>
            <w:i/>
            <w:iCs/>
            <w:rPrChange w:id="786" w:author="angelo parrinello" w:date="2020-08-04T12:09:00Z">
              <w:rPr/>
            </w:rPrChange>
          </w:rPr>
          <w:t>Figura 8: Schema fina</w:t>
        </w:r>
      </w:ins>
      <w:ins w:id="787" w:author="angelo parrinello" w:date="2020-08-04T12:09:00Z">
        <w:r w:rsidRPr="001B2232">
          <w:rPr>
            <w:i/>
            <w:iCs/>
            <w:rPrChange w:id="788" w:author="angelo parrinello" w:date="2020-08-04T12:09:00Z">
              <w:rPr/>
            </w:rPrChange>
          </w:rPr>
          <w:t>le senza gerarchie</w:t>
        </w:r>
      </w:ins>
    </w:p>
    <w:p w14:paraId="1C100006" w14:textId="2CDDB4B5" w:rsidR="007426AB" w:rsidRDefault="007426AB">
      <w:pPr>
        <w:jc w:val="center"/>
        <w:rPr>
          <w:ins w:id="789" w:author="angelo parrinello" w:date="2020-09-07T16:09:00Z"/>
          <w:i/>
          <w:iCs/>
        </w:rPr>
      </w:pPr>
    </w:p>
    <w:p w14:paraId="04CD2FAE" w14:textId="4EAADC15" w:rsidR="001B2232" w:rsidDel="007426AB" w:rsidRDefault="001B2232">
      <w:pPr>
        <w:jc w:val="center"/>
        <w:rPr>
          <w:del w:id="790" w:author="angelo parrinello" w:date="2020-09-07T16:10:00Z"/>
          <w:i/>
          <w:iCs/>
        </w:rPr>
      </w:pPr>
    </w:p>
    <w:p w14:paraId="658B8195" w14:textId="1B6A0701" w:rsidR="001B2232" w:rsidRPr="00F70FBB" w:rsidRDefault="001B2232">
      <w:pPr>
        <w:pStyle w:val="Titolo2"/>
      </w:pPr>
      <w:bookmarkStart w:id="791" w:name="_Toc50387797"/>
      <w:r w:rsidRPr="00F70FBB">
        <w:t>Scelta delle chiavi primarie</w:t>
      </w:r>
      <w:bookmarkEnd w:id="791"/>
    </w:p>
    <w:p w14:paraId="4D9B70E7" w14:textId="5F0C4773" w:rsidR="001B2232" w:rsidRDefault="001B2232" w:rsidP="00F70FBB">
      <w:pPr>
        <w:rPr>
          <w:ins w:id="792" w:author="angelo parrinello" w:date="2020-08-04T12:19:00Z"/>
        </w:rPr>
      </w:pPr>
      <w:r>
        <w:t>Nello schema sono già evidenziate senza ambiguità tutte le chiavi primarie per la maggior parte delle entità</w:t>
      </w:r>
      <w:r w:rsidR="00DD77F4">
        <w:t>.</w:t>
      </w:r>
    </w:p>
    <w:p w14:paraId="751DF153" w14:textId="18BFE23C" w:rsidR="00F70FBB" w:rsidRDefault="00F70FBB" w:rsidP="00F70FBB">
      <w:pPr>
        <w:rPr>
          <w:ins w:id="793" w:author="angelo parrinello" w:date="2020-08-04T12:19:00Z"/>
        </w:rPr>
      </w:pPr>
    </w:p>
    <w:p w14:paraId="1456CCA0" w14:textId="2EADAEE9" w:rsidR="00F70FBB" w:rsidRDefault="00F70FBB">
      <w:pPr>
        <w:pStyle w:val="Titolo2"/>
        <w:rPr>
          <w:ins w:id="794" w:author="angelo parrinello" w:date="2020-08-04T12:21:00Z"/>
        </w:rPr>
        <w:pPrChange w:id="795" w:author="angelo parrinello" w:date="2020-08-04T12:22:00Z">
          <w:pPr/>
        </w:pPrChange>
      </w:pPr>
      <w:bookmarkStart w:id="796" w:name="_Toc50387798"/>
      <w:ins w:id="797" w:author="angelo parrinello" w:date="2020-08-04T12:21:00Z">
        <w:r>
          <w:t>ELIMINAZIONE DEGLI IDENTIFICATORI ESTERNI</w:t>
        </w:r>
        <w:bookmarkEnd w:id="796"/>
      </w:ins>
    </w:p>
    <w:p w14:paraId="7A76A2EB" w14:textId="61435EB3" w:rsidR="00F70FBB" w:rsidRPr="00E57F68" w:rsidRDefault="00E57F68" w:rsidP="00E57F68">
      <w:pPr>
        <w:pStyle w:val="Paragrafoelenco"/>
        <w:numPr>
          <w:ilvl w:val="0"/>
          <w:numId w:val="38"/>
        </w:numPr>
        <w:rPr>
          <w:ins w:id="798" w:author="angelo parrinello" w:date="2020-08-05T11:37:00Z"/>
          <w:rPrChange w:id="799" w:author="angelo parrinello" w:date="2020-08-05T11:37:00Z">
            <w:rPr>
              <w:ins w:id="800" w:author="angelo parrinello" w:date="2020-08-05T11:37:00Z"/>
              <w:i/>
              <w:iCs/>
            </w:rPr>
          </w:rPrChange>
        </w:rPr>
      </w:pPr>
      <w:ins w:id="801" w:author="angelo parrinello" w:date="2020-08-05T11:36:00Z">
        <w:r>
          <w:t xml:space="preserve">Impiego </w:t>
        </w:r>
      </w:ins>
      <w:ins w:id="802" w:author="angelo parrinello" w:date="2020-08-05T11:37:00Z">
        <w:r>
          <w:sym w:font="Wingdings" w:char="F0E0"/>
        </w:r>
        <w:r>
          <w:t xml:space="preserve"> importando in </w:t>
        </w:r>
        <w:r>
          <w:rPr>
            <w:b/>
            <w:bCs/>
          </w:rPr>
          <w:t>C</w:t>
        </w:r>
        <w:r w:rsidRPr="00E57F68">
          <w:rPr>
            <w:b/>
            <w:bCs/>
            <w:rPrChange w:id="803" w:author="angelo parrinello" w:date="2020-08-05T11:37:00Z">
              <w:rPr/>
            </w:rPrChange>
          </w:rPr>
          <w:t xml:space="preserve">ontratto </w:t>
        </w:r>
        <w:r>
          <w:t xml:space="preserve">il </w:t>
        </w:r>
        <w:r w:rsidRPr="00E57F68">
          <w:rPr>
            <w:i/>
            <w:iCs/>
            <w:rPrChange w:id="804" w:author="angelo parrinello" w:date="2020-08-05T11:37:00Z">
              <w:rPr/>
            </w:rPrChange>
          </w:rPr>
          <w:t>codice fiscale</w:t>
        </w:r>
      </w:ins>
    </w:p>
    <w:p w14:paraId="7094D603" w14:textId="73154AA1" w:rsidR="00E57F68" w:rsidRPr="00E57F68" w:rsidRDefault="00E57F68" w:rsidP="00E57F68">
      <w:pPr>
        <w:pStyle w:val="Paragrafoelenco"/>
        <w:numPr>
          <w:ilvl w:val="0"/>
          <w:numId w:val="38"/>
        </w:numPr>
        <w:rPr>
          <w:ins w:id="805" w:author="angelo parrinello" w:date="2020-08-05T11:38:00Z"/>
          <w:rPrChange w:id="806" w:author="angelo parrinello" w:date="2020-08-05T11:38:00Z">
            <w:rPr>
              <w:ins w:id="807" w:author="angelo parrinello" w:date="2020-08-05T11:38:00Z"/>
              <w:b/>
              <w:bCs/>
            </w:rPr>
          </w:rPrChange>
        </w:rPr>
      </w:pPr>
      <w:ins w:id="808" w:author="angelo parrinello" w:date="2020-08-05T11:38:00Z">
        <w:r>
          <w:t xml:space="preserve">Occupazione </w:t>
        </w:r>
        <w:r>
          <w:sym w:font="Wingdings" w:char="F0E0"/>
        </w:r>
        <w:r>
          <w:t xml:space="preserve"> importando in </w:t>
        </w:r>
        <w:r w:rsidRPr="00E57F68">
          <w:rPr>
            <w:b/>
            <w:bCs/>
            <w:rPrChange w:id="809" w:author="angelo parrinello" w:date="2020-08-05T11:38:00Z">
              <w:rPr/>
            </w:rPrChange>
          </w:rPr>
          <w:t>Prenotazione</w:t>
        </w:r>
        <w:r>
          <w:t xml:space="preserve"> il </w:t>
        </w:r>
        <w:r w:rsidRPr="00E57F68">
          <w:rPr>
            <w:i/>
            <w:iCs/>
            <w:rPrChange w:id="810" w:author="angelo parrinello" w:date="2020-08-05T11:38:00Z">
              <w:rPr/>
            </w:rPrChange>
          </w:rPr>
          <w:t>numero</w:t>
        </w:r>
        <w:r>
          <w:t xml:space="preserve"> del </w:t>
        </w:r>
        <w:r w:rsidRPr="00E57F68">
          <w:rPr>
            <w:b/>
            <w:bCs/>
            <w:rPrChange w:id="811" w:author="angelo parrinello" w:date="2020-08-05T11:38:00Z">
              <w:rPr/>
            </w:rPrChange>
          </w:rPr>
          <w:t>Tavolo</w:t>
        </w:r>
      </w:ins>
    </w:p>
    <w:p w14:paraId="12DD00D2" w14:textId="7EA7B126" w:rsidR="00E57F68" w:rsidRPr="00E57F68" w:rsidRDefault="00E57F68" w:rsidP="00E57F68">
      <w:pPr>
        <w:pStyle w:val="Paragrafoelenco"/>
        <w:numPr>
          <w:ilvl w:val="0"/>
          <w:numId w:val="38"/>
        </w:numPr>
        <w:rPr>
          <w:ins w:id="812" w:author="angelo parrinello" w:date="2020-08-05T11:39:00Z"/>
          <w:rPrChange w:id="813" w:author="angelo parrinello" w:date="2020-08-05T11:39:00Z">
            <w:rPr>
              <w:ins w:id="814" w:author="angelo parrinello" w:date="2020-08-05T11:39:00Z"/>
              <w:i/>
              <w:iCs/>
            </w:rPr>
          </w:rPrChange>
        </w:rPr>
      </w:pPr>
      <w:ins w:id="815" w:author="angelo parrinello" w:date="2020-08-05T11:39:00Z">
        <w:r w:rsidRPr="00E57F68">
          <w:rPr>
            <w:rPrChange w:id="816" w:author="angelo parrinello" w:date="2020-08-05T11:39:00Z">
              <w:rPr>
                <w:b/>
                <w:bCs/>
              </w:rPr>
            </w:rPrChange>
          </w:rPr>
          <w:t>Intestazione_DDT</w:t>
        </w:r>
        <w:r>
          <w:t xml:space="preserve"> </w:t>
        </w:r>
        <w:r>
          <w:sym w:font="Wingdings" w:char="F0E0"/>
        </w:r>
        <w:r>
          <w:t xml:space="preserve"> importando in </w:t>
        </w:r>
        <w:r w:rsidRPr="00E57F68">
          <w:rPr>
            <w:b/>
            <w:bCs/>
            <w:rPrChange w:id="817" w:author="angelo parrinello" w:date="2020-08-05T11:39:00Z">
              <w:rPr/>
            </w:rPrChange>
          </w:rPr>
          <w:t>DDT</w:t>
        </w:r>
        <w:r>
          <w:t xml:space="preserve"> la </w:t>
        </w:r>
        <w:r w:rsidRPr="00E57F68">
          <w:rPr>
            <w:i/>
            <w:iCs/>
            <w:rPrChange w:id="818" w:author="angelo parrinello" w:date="2020-08-05T11:39:00Z">
              <w:rPr/>
            </w:rPrChange>
          </w:rPr>
          <w:t>partita IVA</w:t>
        </w:r>
      </w:ins>
    </w:p>
    <w:p w14:paraId="0304F800" w14:textId="1663EF88" w:rsidR="00F70FBB" w:rsidRPr="00293075" w:rsidRDefault="00E57F68" w:rsidP="00F70FBB">
      <w:pPr>
        <w:pStyle w:val="Paragrafoelenco"/>
        <w:numPr>
          <w:ilvl w:val="0"/>
          <w:numId w:val="38"/>
        </w:numPr>
        <w:rPr>
          <w:ins w:id="819" w:author="angelo parrinello" w:date="2020-09-07T15:31:00Z"/>
          <w:rPrChange w:id="820" w:author="angelo parrinello" w:date="2020-09-07T15:31:00Z">
            <w:rPr>
              <w:ins w:id="821" w:author="angelo parrinello" w:date="2020-09-07T15:31:00Z"/>
              <w:i/>
              <w:iCs/>
            </w:rPr>
          </w:rPrChange>
        </w:rPr>
      </w:pPr>
      <w:ins w:id="822" w:author="angelo parrinello" w:date="2020-08-05T11:40:00Z">
        <w:r>
          <w:t xml:space="preserve">Intestazione_Fattura </w:t>
        </w:r>
        <w:r>
          <w:sym w:font="Wingdings" w:char="F0E0"/>
        </w:r>
        <w:r>
          <w:t xml:space="preserve"> importando in </w:t>
        </w:r>
        <w:r w:rsidRPr="00E57F68">
          <w:rPr>
            <w:b/>
            <w:bCs/>
            <w:rPrChange w:id="823" w:author="angelo parrinello" w:date="2020-08-05T11:40:00Z">
              <w:rPr/>
            </w:rPrChange>
          </w:rPr>
          <w:t>Fattura</w:t>
        </w:r>
        <w:r>
          <w:t xml:space="preserve"> la </w:t>
        </w:r>
        <w:r w:rsidRPr="00E57F68">
          <w:rPr>
            <w:i/>
            <w:iCs/>
            <w:rPrChange w:id="824" w:author="angelo parrinello" w:date="2020-08-05T11:40:00Z">
              <w:rPr/>
            </w:rPrChange>
          </w:rPr>
          <w:t>partita IVA</w:t>
        </w:r>
      </w:ins>
    </w:p>
    <w:p w14:paraId="12E8FEAA" w14:textId="17329261" w:rsidR="00293075" w:rsidRPr="00293075" w:rsidRDefault="00293075" w:rsidP="00F70FBB">
      <w:pPr>
        <w:pStyle w:val="Paragrafoelenco"/>
        <w:numPr>
          <w:ilvl w:val="0"/>
          <w:numId w:val="38"/>
        </w:numPr>
        <w:rPr>
          <w:ins w:id="825" w:author="angelo parrinello" w:date="2020-09-07T15:34:00Z"/>
          <w:rPrChange w:id="826" w:author="angelo parrinello" w:date="2020-09-07T15:34:00Z">
            <w:rPr>
              <w:ins w:id="827" w:author="angelo parrinello" w:date="2020-09-07T15:34:00Z"/>
              <w:b/>
              <w:bCs/>
            </w:rPr>
          </w:rPrChange>
        </w:rPr>
      </w:pPr>
      <w:proofErr w:type="spellStart"/>
      <w:ins w:id="828" w:author="angelo parrinello" w:date="2020-09-07T15:32:00Z">
        <w:r>
          <w:t>Spesa_Ordine</w:t>
        </w:r>
        <w:proofErr w:type="spellEnd"/>
        <w:r>
          <w:t xml:space="preserve"> </w:t>
        </w:r>
        <w:r>
          <w:sym w:font="Wingdings" w:char="F0E0"/>
        </w:r>
        <w:r>
          <w:t xml:space="preserve"> importando in </w:t>
        </w:r>
        <w:r w:rsidRPr="00293075">
          <w:rPr>
            <w:b/>
            <w:bCs/>
            <w:rPrChange w:id="829" w:author="angelo parrinello" w:date="2020-09-07T15:33:00Z">
              <w:rPr/>
            </w:rPrChange>
          </w:rPr>
          <w:t>Fattura</w:t>
        </w:r>
        <w:r>
          <w:t xml:space="preserve"> </w:t>
        </w:r>
        <w:r w:rsidRPr="00293075">
          <w:rPr>
            <w:i/>
            <w:iCs/>
            <w:rPrChange w:id="830" w:author="angelo parrinello" w:date="2020-09-07T15:33:00Z">
              <w:rPr/>
            </w:rPrChange>
          </w:rPr>
          <w:t>partita IVA</w:t>
        </w:r>
        <w:r>
          <w:t xml:space="preserve">, </w:t>
        </w:r>
        <w:r w:rsidRPr="00293075">
          <w:rPr>
            <w:i/>
            <w:iCs/>
            <w:rPrChange w:id="831" w:author="angelo parrinello" w:date="2020-09-07T15:33:00Z">
              <w:rPr/>
            </w:rPrChange>
          </w:rPr>
          <w:t>numero</w:t>
        </w:r>
        <w:r>
          <w:t xml:space="preserve"> e </w:t>
        </w:r>
        <w:r w:rsidRPr="00293075">
          <w:rPr>
            <w:i/>
            <w:iCs/>
            <w:rPrChange w:id="832" w:author="angelo parrinello" w:date="2020-09-07T15:33:00Z">
              <w:rPr/>
            </w:rPrChange>
          </w:rPr>
          <w:t>anno</w:t>
        </w:r>
        <w:r>
          <w:t xml:space="preserve"> </w:t>
        </w:r>
      </w:ins>
      <w:ins w:id="833" w:author="angelo parrinello" w:date="2020-09-07T15:33:00Z">
        <w:r>
          <w:t xml:space="preserve">del </w:t>
        </w:r>
        <w:r w:rsidRPr="00293075">
          <w:rPr>
            <w:b/>
            <w:bCs/>
            <w:rPrChange w:id="834" w:author="angelo parrinello" w:date="2020-09-07T15:33:00Z">
              <w:rPr/>
            </w:rPrChange>
          </w:rPr>
          <w:t>DDT</w:t>
        </w:r>
      </w:ins>
    </w:p>
    <w:p w14:paraId="0A26442C" w14:textId="7404194C" w:rsidR="00293075" w:rsidRPr="00293075" w:rsidRDefault="00293075" w:rsidP="00F70FBB">
      <w:pPr>
        <w:pStyle w:val="Paragrafoelenco"/>
        <w:numPr>
          <w:ilvl w:val="0"/>
          <w:numId w:val="38"/>
        </w:numPr>
        <w:rPr>
          <w:ins w:id="835" w:author="angelo parrinello" w:date="2020-09-07T15:35:00Z"/>
          <w:rPrChange w:id="836" w:author="angelo parrinello" w:date="2020-09-07T15:35:00Z">
            <w:rPr>
              <w:ins w:id="837" w:author="angelo parrinello" w:date="2020-09-07T15:35:00Z"/>
              <w:b/>
              <w:bCs/>
            </w:rPr>
          </w:rPrChange>
        </w:rPr>
      </w:pPr>
      <w:ins w:id="838" w:author="angelo parrinello" w:date="2020-09-07T15:34:00Z">
        <w:r>
          <w:t xml:space="preserve">Consegna </w:t>
        </w:r>
        <w:r>
          <w:sym w:font="Wingdings" w:char="F0E0"/>
        </w:r>
      </w:ins>
      <w:ins w:id="839" w:author="angelo parrinello" w:date="2020-09-07T15:35:00Z">
        <w:r>
          <w:t xml:space="preserve"> </w:t>
        </w:r>
      </w:ins>
      <w:ins w:id="840" w:author="angelo parrinello" w:date="2020-09-07T15:34:00Z">
        <w:r>
          <w:t xml:space="preserve">importando </w:t>
        </w:r>
        <w:r w:rsidRPr="00293075">
          <w:rPr>
            <w:i/>
            <w:iCs/>
            <w:rPrChange w:id="841" w:author="angelo parrinello" w:date="2020-09-07T15:35:00Z">
              <w:rPr/>
            </w:rPrChange>
          </w:rPr>
          <w:t xml:space="preserve">anno, partita IVA </w:t>
        </w:r>
      </w:ins>
      <w:ins w:id="842" w:author="angelo parrinello" w:date="2020-09-07T15:35:00Z">
        <w:r>
          <w:t>e</w:t>
        </w:r>
      </w:ins>
      <w:ins w:id="843" w:author="angelo parrinello" w:date="2020-09-07T15:34:00Z">
        <w:r w:rsidRPr="00293075">
          <w:rPr>
            <w:i/>
            <w:iCs/>
            <w:rPrChange w:id="844" w:author="angelo parrinello" w:date="2020-09-07T15:35:00Z">
              <w:rPr/>
            </w:rPrChange>
          </w:rPr>
          <w:t xml:space="preserve"> anno</w:t>
        </w:r>
        <w:r>
          <w:t xml:space="preserve"> in </w:t>
        </w:r>
        <w:r w:rsidRPr="00293075">
          <w:rPr>
            <w:b/>
            <w:bCs/>
            <w:rPrChange w:id="845" w:author="angelo parrinello" w:date="2020-09-07T15:35:00Z">
              <w:rPr/>
            </w:rPrChange>
          </w:rPr>
          <w:t>Ordine</w:t>
        </w:r>
      </w:ins>
    </w:p>
    <w:p w14:paraId="5C4B7CB5" w14:textId="47828C45" w:rsidR="00293075" w:rsidRDefault="00293075" w:rsidP="00F70FBB">
      <w:pPr>
        <w:pStyle w:val="Paragrafoelenco"/>
        <w:numPr>
          <w:ilvl w:val="0"/>
          <w:numId w:val="38"/>
        </w:numPr>
        <w:rPr>
          <w:ins w:id="846" w:author="angelo parrinello" w:date="2020-09-07T15:37:00Z"/>
        </w:rPr>
      </w:pPr>
      <w:ins w:id="847" w:author="angelo parrinello" w:date="2020-09-07T15:35:00Z">
        <w:r w:rsidRPr="00293075">
          <w:rPr>
            <w:rPrChange w:id="848" w:author="angelo parrinello" w:date="2020-09-07T15:36:00Z">
              <w:rPr>
                <w:b/>
                <w:bCs/>
              </w:rPr>
            </w:rPrChange>
          </w:rPr>
          <w:t>Commissionare</w:t>
        </w:r>
      </w:ins>
      <w:ins w:id="849" w:author="angelo parrinello" w:date="2020-09-07T15:36:00Z">
        <w:r>
          <w:t xml:space="preserve"> </w:t>
        </w:r>
        <w:r>
          <w:sym w:font="Wingdings" w:char="F0E0"/>
        </w:r>
        <w:r>
          <w:t xml:space="preserve"> importando </w:t>
        </w:r>
        <w:r w:rsidRPr="00293075">
          <w:rPr>
            <w:i/>
            <w:iCs/>
            <w:rPrChange w:id="850" w:author="angelo parrinello" w:date="2020-09-07T15:36:00Z">
              <w:rPr/>
            </w:rPrChange>
          </w:rPr>
          <w:t>codice fiscale</w:t>
        </w:r>
        <w:r>
          <w:t xml:space="preserve"> del </w:t>
        </w:r>
        <w:r w:rsidRPr="00293075">
          <w:rPr>
            <w:b/>
            <w:bCs/>
            <w:rPrChange w:id="851" w:author="angelo parrinello" w:date="2020-09-07T15:36:00Z">
              <w:rPr/>
            </w:rPrChange>
          </w:rPr>
          <w:t>Cuoco</w:t>
        </w:r>
        <w:r>
          <w:t xml:space="preserve"> in </w:t>
        </w:r>
        <w:r w:rsidRPr="00293075">
          <w:rPr>
            <w:b/>
            <w:bCs/>
            <w:rPrChange w:id="852" w:author="angelo parrinello" w:date="2020-09-07T15:36:00Z">
              <w:rPr/>
            </w:rPrChange>
          </w:rPr>
          <w:t>Ordine</w:t>
        </w:r>
        <w:r>
          <w:t xml:space="preserve"> </w:t>
        </w:r>
      </w:ins>
    </w:p>
    <w:p w14:paraId="764C0C01" w14:textId="512502A0" w:rsidR="00293075" w:rsidRDefault="00293075" w:rsidP="00F70FBB">
      <w:pPr>
        <w:pStyle w:val="Paragrafoelenco"/>
        <w:numPr>
          <w:ilvl w:val="0"/>
          <w:numId w:val="38"/>
        </w:numPr>
        <w:rPr>
          <w:ins w:id="853" w:author="angelo parrinello" w:date="2020-09-07T15:38:00Z"/>
        </w:rPr>
      </w:pPr>
      <w:proofErr w:type="spellStart"/>
      <w:ins w:id="854" w:author="angelo parrinello" w:date="2020-09-07T15:37:00Z">
        <w:r>
          <w:t>Emissione_Scontrino</w:t>
        </w:r>
        <w:proofErr w:type="spellEnd"/>
        <w:r>
          <w:t xml:space="preserve"> </w:t>
        </w:r>
        <w:r>
          <w:sym w:font="Wingdings" w:char="F0E0"/>
        </w:r>
        <w:r>
          <w:t xml:space="preserve"> </w:t>
        </w:r>
        <w:r w:rsidR="009D111D">
          <w:t>importando</w:t>
        </w:r>
      </w:ins>
      <w:ins w:id="855" w:author="angelo parrinello" w:date="2020-09-07T15:38:00Z">
        <w:r w:rsidR="009D111D">
          <w:t xml:space="preserve"> il </w:t>
        </w:r>
        <w:r w:rsidR="009D111D" w:rsidRPr="009D111D">
          <w:rPr>
            <w:i/>
            <w:iCs/>
            <w:rPrChange w:id="856" w:author="angelo parrinello" w:date="2020-09-07T15:38:00Z">
              <w:rPr/>
            </w:rPrChange>
          </w:rPr>
          <w:t>codice fiscale</w:t>
        </w:r>
        <w:r w:rsidR="009D111D">
          <w:t xml:space="preserve"> del </w:t>
        </w:r>
        <w:r w:rsidR="009D111D" w:rsidRPr="009D111D">
          <w:rPr>
            <w:b/>
            <w:bCs/>
            <w:rPrChange w:id="857" w:author="angelo parrinello" w:date="2020-09-07T15:38:00Z">
              <w:rPr/>
            </w:rPrChange>
          </w:rPr>
          <w:t>Cassiere</w:t>
        </w:r>
        <w:r w:rsidR="009D111D">
          <w:t xml:space="preserve"> in </w:t>
        </w:r>
        <w:r w:rsidR="009D111D" w:rsidRPr="009D111D">
          <w:rPr>
            <w:b/>
            <w:bCs/>
            <w:rPrChange w:id="858" w:author="angelo parrinello" w:date="2020-09-07T15:38:00Z">
              <w:rPr/>
            </w:rPrChange>
          </w:rPr>
          <w:t>Scontrino</w:t>
        </w:r>
        <w:r w:rsidR="009D111D">
          <w:rPr>
            <w:b/>
            <w:bCs/>
          </w:rPr>
          <w:t xml:space="preserve"> </w:t>
        </w:r>
      </w:ins>
    </w:p>
    <w:p w14:paraId="13E29396" w14:textId="0EA2E2B2" w:rsidR="009D111D" w:rsidRPr="00293075" w:rsidRDefault="009D111D" w:rsidP="00F70FBB">
      <w:pPr>
        <w:pStyle w:val="Paragrafoelenco"/>
        <w:numPr>
          <w:ilvl w:val="0"/>
          <w:numId w:val="38"/>
        </w:numPr>
        <w:rPr>
          <w:ins w:id="859" w:author="angelo parrinello" w:date="2020-08-05T11:42:00Z"/>
          <w:rPrChange w:id="860" w:author="angelo parrinello" w:date="2020-09-07T15:36:00Z">
            <w:rPr>
              <w:ins w:id="861" w:author="angelo parrinello" w:date="2020-08-05T11:42:00Z"/>
              <w:i/>
              <w:iCs/>
            </w:rPr>
          </w:rPrChange>
        </w:rPr>
      </w:pPr>
      <w:ins w:id="862" w:author="angelo parrinello" w:date="2020-09-07T15:38:00Z">
        <w:r>
          <w:t xml:space="preserve">Richiesta </w:t>
        </w:r>
        <w:r>
          <w:sym w:font="Wingdings" w:char="F0E0"/>
        </w:r>
      </w:ins>
      <w:ins w:id="863" w:author="angelo parrinello" w:date="2020-09-07T15:39:00Z">
        <w:r>
          <w:t xml:space="preserve"> importando </w:t>
        </w:r>
        <w:r w:rsidRPr="009D111D">
          <w:rPr>
            <w:i/>
            <w:iCs/>
            <w:rPrChange w:id="864" w:author="angelo parrinello" w:date="2020-09-07T15:39:00Z">
              <w:rPr/>
            </w:rPrChange>
          </w:rPr>
          <w:t>numero di telefono</w:t>
        </w:r>
        <w:r>
          <w:t xml:space="preserve"> in </w:t>
        </w:r>
        <w:r w:rsidRPr="009D111D">
          <w:rPr>
            <w:b/>
            <w:bCs/>
            <w:rPrChange w:id="865" w:author="angelo parrinello" w:date="2020-09-07T15:39:00Z">
              <w:rPr/>
            </w:rPrChange>
          </w:rPr>
          <w:t>Prenotazione</w:t>
        </w:r>
      </w:ins>
    </w:p>
    <w:p w14:paraId="12F1BD74" w14:textId="77777777" w:rsidR="00237FA4" w:rsidRDefault="00237FA4">
      <w:pPr>
        <w:pStyle w:val="Paragrafoelenco"/>
        <w:rPr>
          <w:ins w:id="866" w:author="angelo parrinello" w:date="2020-08-04T12:21:00Z"/>
        </w:rPr>
        <w:pPrChange w:id="867" w:author="angelo parrinello" w:date="2020-08-05T11:42:00Z">
          <w:pPr/>
        </w:pPrChange>
      </w:pPr>
    </w:p>
    <w:p w14:paraId="64D3C767" w14:textId="3D423BD3" w:rsidR="00F70FBB" w:rsidRDefault="00F70FBB">
      <w:pPr>
        <w:pStyle w:val="Titolo2"/>
        <w:rPr>
          <w:ins w:id="868" w:author="angelo parrinello" w:date="2020-08-04T12:21:00Z"/>
        </w:rPr>
        <w:pPrChange w:id="869" w:author="angelo parrinello" w:date="2020-08-04T12:22:00Z">
          <w:pPr/>
        </w:pPrChange>
      </w:pPr>
      <w:bookmarkStart w:id="870" w:name="_Toc50387799"/>
      <w:ins w:id="871" w:author="angelo parrinello" w:date="2020-08-04T12:21:00Z">
        <w:r>
          <w:t>ANALISI</w:t>
        </w:r>
      </w:ins>
      <w:ins w:id="872" w:author="angelo parrinello" w:date="2020-08-04T12:22:00Z">
        <w:r>
          <w:t xml:space="preserve"> DELLE RIDONDANZE</w:t>
        </w:r>
      </w:ins>
      <w:bookmarkEnd w:id="870"/>
    </w:p>
    <w:p w14:paraId="4C3F2A90" w14:textId="0762ED2F" w:rsidR="00F70FBB" w:rsidRDefault="00F70FBB" w:rsidP="00F70FBB">
      <w:pPr>
        <w:pStyle w:val="Titolo3"/>
        <w:rPr>
          <w:ins w:id="873" w:author="angelo parrinello" w:date="2020-08-04T12:24:00Z"/>
          <w:lang w:bidi="it-IT"/>
        </w:rPr>
      </w:pPr>
      <w:bookmarkStart w:id="874" w:name="_Toc50387800"/>
      <w:ins w:id="875" w:author="angelo parrinello" w:date="2020-08-04T12:24:00Z">
        <w:r>
          <w:rPr>
            <w:lang w:bidi="it-IT"/>
          </w:rPr>
          <w:t>OP</w:t>
        </w:r>
      </w:ins>
      <w:ins w:id="876" w:author="angelo parrinello" w:date="2020-08-07T11:22:00Z">
        <w:r w:rsidR="00B456AD">
          <w:rPr>
            <w:lang w:bidi="it-IT"/>
          </w:rPr>
          <w:t xml:space="preserve"> </w:t>
        </w:r>
      </w:ins>
      <w:ins w:id="877" w:author="angelo parrinello" w:date="2020-08-04T12:24:00Z">
        <w:r>
          <w:rPr>
            <w:lang w:bidi="it-IT"/>
          </w:rPr>
          <w:t>9 – Trovare i ricavi del mese</w:t>
        </w:r>
        <w:bookmarkEnd w:id="874"/>
      </w:ins>
    </w:p>
    <w:p w14:paraId="6FE67551" w14:textId="4B3FB788" w:rsidR="00C871D5" w:rsidRDefault="00C871D5" w:rsidP="00F70FBB">
      <w:pPr>
        <w:rPr>
          <w:ins w:id="878" w:author="angelo parrinello" w:date="2020-08-05T10:46:00Z"/>
          <w:i/>
          <w:iCs/>
        </w:rPr>
      </w:pPr>
      <w:ins w:id="879" w:author="angelo parrinello" w:date="2020-08-05T10:16:00Z">
        <w:r w:rsidRPr="00C871D5">
          <w:rPr>
            <w:i/>
            <w:iCs/>
            <w:rPrChange w:id="880" w:author="angelo parrinello" w:date="2020-08-05T10:16:00Z">
              <w:rPr/>
            </w:rPrChange>
          </w:rPr>
          <w:t>Con ridondanza</w:t>
        </w:r>
      </w:ins>
    </w:p>
    <w:p w14:paraId="6670CB86" w14:textId="108B8CEE" w:rsidR="0062047D" w:rsidRPr="00C871D5" w:rsidRDefault="0062047D" w:rsidP="00F70FBB">
      <w:pPr>
        <w:rPr>
          <w:ins w:id="881" w:author="angelo parrinello" w:date="2020-08-05T10:08:00Z"/>
          <w:i/>
          <w:iCs/>
          <w:rPrChange w:id="882" w:author="angelo parrinello" w:date="2020-08-05T10:16:00Z">
            <w:rPr>
              <w:ins w:id="883" w:author="angelo parrinello" w:date="2020-08-05T10:08:00Z"/>
            </w:rPr>
          </w:rPrChange>
        </w:rPr>
      </w:pPr>
      <w:ins w:id="884" w:author="angelo parrinello" w:date="2020-08-05T10:46:00Z">
        <w:r>
          <w:t>Per trovare i ricavi del mese si calcola la somma dei totali di tutti gli scontrini di quel mese</w:t>
        </w:r>
      </w:ins>
      <w:ins w:id="885" w:author="angelo parrinello" w:date="2020-08-05T10:47:00Z">
        <w:r w:rsidR="00520E75">
          <w:t xml:space="preserve">. </w:t>
        </w:r>
        <w:r w:rsidR="00520E75">
          <w:rPr>
            <w:lang w:bidi="it-IT"/>
          </w:rPr>
          <w:t>Si noti che assumiamo uno storico di 3 mensilità.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E2D1B" w14:paraId="41985C84" w14:textId="77777777" w:rsidTr="004E2D1B">
        <w:trPr>
          <w:ins w:id="886" w:author="angelo parrinello" w:date="2020-08-05T10:08:00Z"/>
        </w:trPr>
        <w:tc>
          <w:tcPr>
            <w:tcW w:w="2074" w:type="dxa"/>
            <w:shd w:val="clear" w:color="auto" w:fill="BDC8D4" w:themeFill="accent6" w:themeFillTint="66"/>
          </w:tcPr>
          <w:p w14:paraId="1020B186" w14:textId="77777777" w:rsidR="004E2D1B" w:rsidRDefault="004E2D1B" w:rsidP="004E2D1B">
            <w:pPr>
              <w:jc w:val="center"/>
              <w:rPr>
                <w:ins w:id="887" w:author="angelo parrinello" w:date="2020-08-05T10:08:00Z"/>
                <w:lang w:bidi="it-IT"/>
              </w:rPr>
            </w:pPr>
            <w:ins w:id="888" w:author="angelo parrinello" w:date="2020-08-05T10:08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5147239E" w14:textId="77777777" w:rsidR="004E2D1B" w:rsidRDefault="004E2D1B" w:rsidP="004E2D1B">
            <w:pPr>
              <w:jc w:val="center"/>
              <w:rPr>
                <w:ins w:id="889" w:author="angelo parrinello" w:date="2020-08-05T10:08:00Z"/>
                <w:lang w:bidi="it-IT"/>
              </w:rPr>
            </w:pPr>
            <w:ins w:id="890" w:author="angelo parrinello" w:date="2020-08-05T10:08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312E383F" w14:textId="77777777" w:rsidR="004E2D1B" w:rsidRDefault="004E2D1B" w:rsidP="004E2D1B">
            <w:pPr>
              <w:jc w:val="center"/>
              <w:rPr>
                <w:ins w:id="891" w:author="angelo parrinello" w:date="2020-08-05T10:08:00Z"/>
                <w:lang w:bidi="it-IT"/>
              </w:rPr>
            </w:pPr>
            <w:ins w:id="892" w:author="angelo parrinello" w:date="2020-08-05T10:08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5530862D" w14:textId="77777777" w:rsidR="004E2D1B" w:rsidRDefault="004E2D1B" w:rsidP="004E2D1B">
            <w:pPr>
              <w:jc w:val="center"/>
              <w:rPr>
                <w:ins w:id="893" w:author="angelo parrinello" w:date="2020-08-05T10:08:00Z"/>
                <w:lang w:bidi="it-IT"/>
              </w:rPr>
            </w:pPr>
            <w:ins w:id="894" w:author="angelo parrinello" w:date="2020-08-05T10:08:00Z">
              <w:r>
                <w:rPr>
                  <w:lang w:bidi="it-IT"/>
                </w:rPr>
                <w:t>Tipo</w:t>
              </w:r>
            </w:ins>
          </w:p>
        </w:tc>
      </w:tr>
      <w:tr w:rsidR="004E2D1B" w14:paraId="168FD14E" w14:textId="77777777" w:rsidTr="004E2D1B">
        <w:trPr>
          <w:ins w:id="895" w:author="angelo parrinello" w:date="2020-08-05T10:08:00Z"/>
        </w:trPr>
        <w:tc>
          <w:tcPr>
            <w:tcW w:w="2074" w:type="dxa"/>
          </w:tcPr>
          <w:p w14:paraId="0D220A93" w14:textId="77777777" w:rsidR="004E2D1B" w:rsidRDefault="004E2D1B" w:rsidP="004E2D1B">
            <w:pPr>
              <w:jc w:val="center"/>
              <w:rPr>
                <w:ins w:id="896" w:author="angelo parrinello" w:date="2020-08-05T10:08:00Z"/>
                <w:lang w:bidi="it-IT"/>
              </w:rPr>
            </w:pPr>
            <w:ins w:id="897" w:author="angelo parrinello" w:date="2020-08-05T10:08:00Z">
              <w:r>
                <w:rPr>
                  <w:lang w:bidi="it-IT"/>
                </w:rPr>
                <w:t>Scontrino</w:t>
              </w:r>
            </w:ins>
          </w:p>
        </w:tc>
        <w:tc>
          <w:tcPr>
            <w:tcW w:w="2074" w:type="dxa"/>
          </w:tcPr>
          <w:p w14:paraId="6DFC5BFA" w14:textId="77777777" w:rsidR="004E2D1B" w:rsidRDefault="004E2D1B" w:rsidP="004E2D1B">
            <w:pPr>
              <w:jc w:val="center"/>
              <w:rPr>
                <w:ins w:id="898" w:author="angelo parrinello" w:date="2020-08-05T10:08:00Z"/>
                <w:lang w:bidi="it-IT"/>
              </w:rPr>
            </w:pPr>
            <w:ins w:id="899" w:author="angelo parrinello" w:date="2020-08-05T10:08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056176F7" w14:textId="77777777" w:rsidR="004E2D1B" w:rsidRDefault="004E2D1B" w:rsidP="004E2D1B">
            <w:pPr>
              <w:jc w:val="center"/>
              <w:rPr>
                <w:ins w:id="900" w:author="angelo parrinello" w:date="2020-08-05T10:08:00Z"/>
                <w:lang w:bidi="it-IT"/>
              </w:rPr>
            </w:pPr>
            <w:ins w:id="901" w:author="angelo parrinello" w:date="2020-08-05T10:08:00Z">
              <w:r>
                <w:rPr>
                  <w:lang w:bidi="it-IT"/>
                </w:rPr>
                <w:t>2925/3 = 975</w:t>
              </w:r>
            </w:ins>
          </w:p>
        </w:tc>
        <w:tc>
          <w:tcPr>
            <w:tcW w:w="2074" w:type="dxa"/>
          </w:tcPr>
          <w:p w14:paraId="071DA000" w14:textId="77777777" w:rsidR="004E2D1B" w:rsidRDefault="004E2D1B" w:rsidP="004E2D1B">
            <w:pPr>
              <w:jc w:val="center"/>
              <w:rPr>
                <w:ins w:id="902" w:author="angelo parrinello" w:date="2020-08-05T10:08:00Z"/>
                <w:lang w:bidi="it-IT"/>
              </w:rPr>
            </w:pPr>
            <w:ins w:id="903" w:author="angelo parrinello" w:date="2020-08-05T10:08:00Z">
              <w:r>
                <w:rPr>
                  <w:lang w:bidi="it-IT"/>
                </w:rPr>
                <w:t>L</w:t>
              </w:r>
            </w:ins>
          </w:p>
        </w:tc>
      </w:tr>
    </w:tbl>
    <w:p w14:paraId="265D64BF" w14:textId="2AAADC49" w:rsidR="004E2D1B" w:rsidRDefault="004E2D1B" w:rsidP="004E2D1B">
      <w:pPr>
        <w:rPr>
          <w:ins w:id="904" w:author="angelo parrinello" w:date="2020-08-05T10:16:00Z"/>
          <w:lang w:bidi="it-IT"/>
        </w:rPr>
      </w:pPr>
      <w:ins w:id="905" w:author="angelo parrinello" w:date="2020-08-05T10:08:00Z">
        <w:r>
          <w:rPr>
            <w:lang w:bidi="it-IT"/>
          </w:rPr>
          <w:t xml:space="preserve">Totale: 975L </w:t>
        </w:r>
        <w:r>
          <w:rPr>
            <w:lang w:bidi="it-IT"/>
          </w:rPr>
          <w:sym w:font="Wingdings" w:char="F0E0"/>
        </w:r>
        <w:r>
          <w:rPr>
            <w:lang w:bidi="it-IT"/>
          </w:rPr>
          <w:t xml:space="preserve"> 975 al mese</w:t>
        </w:r>
      </w:ins>
    </w:p>
    <w:p w14:paraId="77D1990F" w14:textId="08808F61" w:rsidR="00C871D5" w:rsidRDefault="00C871D5" w:rsidP="004E2D1B">
      <w:pPr>
        <w:rPr>
          <w:ins w:id="906" w:author="angelo parrinello" w:date="2020-08-05T10:41:00Z"/>
          <w:i/>
          <w:iCs/>
          <w:lang w:bidi="it-IT"/>
        </w:rPr>
      </w:pPr>
      <w:ins w:id="907" w:author="angelo parrinello" w:date="2020-08-05T10:16:00Z">
        <w:r w:rsidRPr="00C871D5">
          <w:rPr>
            <w:i/>
            <w:iCs/>
            <w:lang w:bidi="it-IT"/>
            <w:rPrChange w:id="908" w:author="angelo parrinello" w:date="2020-08-05T10:16:00Z">
              <w:rPr>
                <w:lang w:bidi="it-IT"/>
              </w:rPr>
            </w:rPrChange>
          </w:rPr>
          <w:t>Senza ridondanza</w:t>
        </w:r>
      </w:ins>
    </w:p>
    <w:p w14:paraId="47093722" w14:textId="59B301A3" w:rsidR="0062047D" w:rsidRPr="0062047D" w:rsidRDefault="0062047D" w:rsidP="004E2D1B">
      <w:pPr>
        <w:rPr>
          <w:ins w:id="909" w:author="angelo parrinello" w:date="2020-08-05T10:08:00Z"/>
          <w:lang w:bidi="it-IT"/>
        </w:rPr>
      </w:pPr>
      <w:ins w:id="910" w:author="angelo parrinello" w:date="2020-08-05T10:41:00Z">
        <w:r>
          <w:rPr>
            <w:lang w:bidi="it-IT"/>
          </w:rPr>
          <w:t>Per trovare il ricavo totale del</w:t>
        </w:r>
      </w:ins>
      <w:ins w:id="911" w:author="angelo parrinello" w:date="2020-08-05T10:42:00Z">
        <w:r>
          <w:rPr>
            <w:lang w:bidi="it-IT"/>
          </w:rPr>
          <w:t xml:space="preserve"> mese si accede a tutte le ordinazioni di quel mese</w:t>
        </w:r>
      </w:ins>
      <w:ins w:id="912" w:author="angelo parrinello" w:date="2020-08-05T10:44:00Z">
        <w:r>
          <w:rPr>
            <w:lang w:bidi="it-IT"/>
          </w:rPr>
          <w:t>, poi</w:t>
        </w:r>
      </w:ins>
      <w:ins w:id="913" w:author="angelo parrinello" w:date="2020-08-05T10:42:00Z">
        <w:r>
          <w:rPr>
            <w:lang w:bidi="it-IT"/>
          </w:rPr>
          <w:t xml:space="preserve"> per </w:t>
        </w:r>
      </w:ins>
      <w:ins w:id="914" w:author="angelo parrinello" w:date="2020-08-05T10:44:00Z">
        <w:r>
          <w:rPr>
            <w:lang w:bidi="it-IT"/>
          </w:rPr>
          <w:t>ognuna si</w:t>
        </w:r>
      </w:ins>
      <w:ins w:id="915" w:author="angelo parrinello" w:date="2020-08-05T10:42:00Z">
        <w:r>
          <w:rPr>
            <w:lang w:bidi="it-IT"/>
          </w:rPr>
          <w:t xml:space="preserve"> legge il prezzo</w:t>
        </w:r>
      </w:ins>
      <w:ins w:id="916" w:author="angelo parrinello" w:date="2020-08-05T10:43:00Z">
        <w:r>
          <w:rPr>
            <w:lang w:bidi="it-IT"/>
          </w:rPr>
          <w:t xml:space="preserve"> del piatto </w:t>
        </w:r>
      </w:ins>
      <w:ins w:id="917" w:author="angelo parrinello" w:date="2020-08-05T10:44:00Z">
        <w:r>
          <w:rPr>
            <w:lang w:bidi="it-IT"/>
          </w:rPr>
          <w:t>(</w:t>
        </w:r>
      </w:ins>
      <w:ins w:id="918" w:author="angelo parrinello" w:date="2020-08-05T10:43:00Z">
        <w:r>
          <w:rPr>
            <w:lang w:bidi="it-IT"/>
          </w:rPr>
          <w:t>o bevanda</w:t>
        </w:r>
      </w:ins>
      <w:ins w:id="919" w:author="angelo parrinello" w:date="2020-08-05T10:44:00Z">
        <w:r>
          <w:rPr>
            <w:lang w:bidi="it-IT"/>
          </w:rPr>
          <w:t>)</w:t>
        </w:r>
      </w:ins>
      <w:ins w:id="920" w:author="angelo parrinello" w:date="2020-08-05T10:45:00Z">
        <w:r>
          <w:rPr>
            <w:lang w:bidi="it-IT"/>
          </w:rPr>
          <w:t xml:space="preserve"> ed infine si calcola la somma totale dei prezzi. Si noti che assumiamo uno storico di 3 mensilità</w:t>
        </w:r>
      </w:ins>
      <w:ins w:id="921" w:author="angelo parrinello" w:date="2020-08-05T10:46:00Z">
        <w:r>
          <w:rPr>
            <w:lang w:bidi="it-IT"/>
          </w:rPr>
          <w:t>.</w:t>
        </w:r>
      </w:ins>
      <w:ins w:id="922" w:author="angelo parrinello" w:date="2020-08-05T10:43:00Z">
        <w:r>
          <w:rPr>
            <w:lang w:bidi="it-IT"/>
          </w:rPr>
          <w:t xml:space="preserve"> </w:t>
        </w:r>
      </w:ins>
      <w:ins w:id="923" w:author="angelo parrinello" w:date="2020-08-05T10:44:00Z">
        <w:r>
          <w:rPr>
            <w:lang w:bidi="it-IT"/>
          </w:rPr>
          <w:t xml:space="preserve"> 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E2D1B" w14:paraId="60BA0AAE" w14:textId="77777777" w:rsidTr="004E2D1B">
        <w:trPr>
          <w:ins w:id="924" w:author="angelo parrinello" w:date="2020-08-05T10:08:00Z"/>
        </w:trPr>
        <w:tc>
          <w:tcPr>
            <w:tcW w:w="2074" w:type="dxa"/>
            <w:shd w:val="clear" w:color="auto" w:fill="BDC8D4" w:themeFill="accent6" w:themeFillTint="66"/>
          </w:tcPr>
          <w:p w14:paraId="67EEAAD5" w14:textId="77777777" w:rsidR="004E2D1B" w:rsidRDefault="004E2D1B" w:rsidP="004E2D1B">
            <w:pPr>
              <w:jc w:val="center"/>
              <w:rPr>
                <w:ins w:id="925" w:author="angelo parrinello" w:date="2020-08-05T10:08:00Z"/>
                <w:lang w:bidi="it-IT"/>
              </w:rPr>
            </w:pPr>
            <w:ins w:id="926" w:author="angelo parrinello" w:date="2020-08-05T10:08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4A1C971A" w14:textId="77777777" w:rsidR="004E2D1B" w:rsidRDefault="004E2D1B" w:rsidP="004E2D1B">
            <w:pPr>
              <w:jc w:val="center"/>
              <w:rPr>
                <w:ins w:id="927" w:author="angelo parrinello" w:date="2020-08-05T10:08:00Z"/>
                <w:lang w:bidi="it-IT"/>
              </w:rPr>
            </w:pPr>
            <w:ins w:id="928" w:author="angelo parrinello" w:date="2020-08-05T10:08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45DDA599" w14:textId="77777777" w:rsidR="004E2D1B" w:rsidRDefault="004E2D1B" w:rsidP="004E2D1B">
            <w:pPr>
              <w:jc w:val="center"/>
              <w:rPr>
                <w:ins w:id="929" w:author="angelo parrinello" w:date="2020-08-05T10:08:00Z"/>
                <w:lang w:bidi="it-IT"/>
              </w:rPr>
            </w:pPr>
            <w:ins w:id="930" w:author="angelo parrinello" w:date="2020-08-05T10:08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6326C0A9" w14:textId="77777777" w:rsidR="004E2D1B" w:rsidRDefault="004E2D1B" w:rsidP="004E2D1B">
            <w:pPr>
              <w:jc w:val="center"/>
              <w:rPr>
                <w:ins w:id="931" w:author="angelo parrinello" w:date="2020-08-05T10:08:00Z"/>
                <w:lang w:bidi="it-IT"/>
              </w:rPr>
            </w:pPr>
            <w:ins w:id="932" w:author="angelo parrinello" w:date="2020-08-05T10:08:00Z">
              <w:r>
                <w:rPr>
                  <w:lang w:bidi="it-IT"/>
                </w:rPr>
                <w:t>Tipo</w:t>
              </w:r>
            </w:ins>
          </w:p>
        </w:tc>
      </w:tr>
      <w:tr w:rsidR="004E2D1B" w14:paraId="137972CA" w14:textId="77777777" w:rsidTr="004E2D1B">
        <w:trPr>
          <w:ins w:id="933" w:author="angelo parrinello" w:date="2020-08-05T10:08:00Z"/>
        </w:trPr>
        <w:tc>
          <w:tcPr>
            <w:tcW w:w="2074" w:type="dxa"/>
          </w:tcPr>
          <w:p w14:paraId="5C3895A4" w14:textId="24D14BE1" w:rsidR="004E2D1B" w:rsidRDefault="004E2D1B" w:rsidP="004E2D1B">
            <w:pPr>
              <w:jc w:val="center"/>
              <w:rPr>
                <w:ins w:id="934" w:author="angelo parrinello" w:date="2020-08-05T10:08:00Z"/>
                <w:lang w:bidi="it-IT"/>
              </w:rPr>
            </w:pPr>
            <w:ins w:id="935" w:author="angelo parrinello" w:date="2020-08-05T10:08:00Z">
              <w:r>
                <w:rPr>
                  <w:lang w:bidi="it-IT"/>
                </w:rPr>
                <w:t>Ordinazione</w:t>
              </w:r>
            </w:ins>
          </w:p>
        </w:tc>
        <w:tc>
          <w:tcPr>
            <w:tcW w:w="2074" w:type="dxa"/>
          </w:tcPr>
          <w:p w14:paraId="01D1AC05" w14:textId="43864F1F" w:rsidR="004E2D1B" w:rsidRDefault="004E2D1B" w:rsidP="004E2D1B">
            <w:pPr>
              <w:jc w:val="center"/>
              <w:rPr>
                <w:ins w:id="936" w:author="angelo parrinello" w:date="2020-08-05T10:08:00Z"/>
                <w:lang w:bidi="it-IT"/>
              </w:rPr>
            </w:pPr>
            <w:ins w:id="937" w:author="angelo parrinello" w:date="2020-08-05T10:08:00Z">
              <w:r>
                <w:rPr>
                  <w:lang w:bidi="it-IT"/>
                </w:rPr>
                <w:t>R</w:t>
              </w:r>
            </w:ins>
          </w:p>
        </w:tc>
        <w:tc>
          <w:tcPr>
            <w:tcW w:w="2074" w:type="dxa"/>
          </w:tcPr>
          <w:p w14:paraId="63C0DD75" w14:textId="30BE0542" w:rsidR="004E2D1B" w:rsidRDefault="004E2D1B" w:rsidP="004E2D1B">
            <w:pPr>
              <w:jc w:val="center"/>
              <w:rPr>
                <w:ins w:id="938" w:author="angelo parrinello" w:date="2020-08-05T10:08:00Z"/>
                <w:lang w:bidi="it-IT"/>
              </w:rPr>
            </w:pPr>
            <w:ins w:id="939" w:author="angelo parrinello" w:date="2020-08-05T10:08:00Z">
              <w:r>
                <w:rPr>
                  <w:lang w:bidi="it-IT"/>
                </w:rPr>
                <w:t xml:space="preserve">11.846/3 = </w:t>
              </w:r>
            </w:ins>
            <w:ins w:id="940" w:author="angelo parrinello" w:date="2020-08-05T10:09:00Z">
              <w:r w:rsidR="00C871D5">
                <w:rPr>
                  <w:lang w:bidi="it-IT"/>
                </w:rPr>
                <w:t>3.948,7</w:t>
              </w:r>
            </w:ins>
          </w:p>
        </w:tc>
        <w:tc>
          <w:tcPr>
            <w:tcW w:w="2074" w:type="dxa"/>
          </w:tcPr>
          <w:p w14:paraId="78FCC0B2" w14:textId="77777777" w:rsidR="004E2D1B" w:rsidRDefault="004E2D1B" w:rsidP="004E2D1B">
            <w:pPr>
              <w:jc w:val="center"/>
              <w:rPr>
                <w:ins w:id="941" w:author="angelo parrinello" w:date="2020-08-05T10:08:00Z"/>
                <w:lang w:bidi="it-IT"/>
              </w:rPr>
            </w:pPr>
            <w:ins w:id="942" w:author="angelo parrinello" w:date="2020-08-05T10:08:00Z">
              <w:r>
                <w:rPr>
                  <w:lang w:bidi="it-IT"/>
                </w:rPr>
                <w:t>L</w:t>
              </w:r>
            </w:ins>
          </w:p>
        </w:tc>
      </w:tr>
      <w:tr w:rsidR="00C871D5" w14:paraId="7ECEEF01" w14:textId="77777777" w:rsidTr="004E2D1B">
        <w:trPr>
          <w:ins w:id="943" w:author="angelo parrinello" w:date="2020-08-05T10:09:00Z"/>
        </w:trPr>
        <w:tc>
          <w:tcPr>
            <w:tcW w:w="2074" w:type="dxa"/>
          </w:tcPr>
          <w:p w14:paraId="559B4621" w14:textId="73880179" w:rsidR="00C871D5" w:rsidRDefault="00C871D5" w:rsidP="004E2D1B">
            <w:pPr>
              <w:jc w:val="center"/>
              <w:rPr>
                <w:ins w:id="944" w:author="angelo parrinello" w:date="2020-08-05T10:09:00Z"/>
                <w:lang w:bidi="it-IT"/>
              </w:rPr>
            </w:pPr>
            <w:ins w:id="945" w:author="angelo parrinello" w:date="2020-08-05T10:09:00Z">
              <w:r>
                <w:rPr>
                  <w:lang w:bidi="it-IT"/>
                </w:rPr>
                <w:t>Ordinabile</w:t>
              </w:r>
            </w:ins>
          </w:p>
        </w:tc>
        <w:tc>
          <w:tcPr>
            <w:tcW w:w="2074" w:type="dxa"/>
          </w:tcPr>
          <w:p w14:paraId="40DE467E" w14:textId="43AD7FAF" w:rsidR="00C871D5" w:rsidRDefault="00C871D5" w:rsidP="004E2D1B">
            <w:pPr>
              <w:jc w:val="center"/>
              <w:rPr>
                <w:ins w:id="946" w:author="angelo parrinello" w:date="2020-08-05T10:09:00Z"/>
                <w:lang w:bidi="it-IT"/>
              </w:rPr>
            </w:pPr>
            <w:ins w:id="947" w:author="angelo parrinello" w:date="2020-08-05T10:09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2A4315D5" w14:textId="2DF0C349" w:rsidR="00C871D5" w:rsidRDefault="0062047D" w:rsidP="004E2D1B">
            <w:pPr>
              <w:jc w:val="center"/>
              <w:rPr>
                <w:ins w:id="948" w:author="angelo parrinello" w:date="2020-08-05T10:09:00Z"/>
                <w:lang w:bidi="it-IT"/>
              </w:rPr>
            </w:pPr>
            <w:ins w:id="949" w:author="angelo parrinello" w:date="2020-08-05T10:40:00Z">
              <w:r>
                <w:rPr>
                  <w:lang w:bidi="it-IT"/>
                </w:rPr>
                <w:t xml:space="preserve">11.846/3 = </w:t>
              </w:r>
            </w:ins>
            <w:ins w:id="950" w:author="angelo parrinello" w:date="2020-08-05T10:41:00Z">
              <w:r>
                <w:rPr>
                  <w:lang w:bidi="it-IT"/>
                </w:rPr>
                <w:t>3.948,7</w:t>
              </w:r>
            </w:ins>
          </w:p>
        </w:tc>
        <w:tc>
          <w:tcPr>
            <w:tcW w:w="2074" w:type="dxa"/>
          </w:tcPr>
          <w:p w14:paraId="6AA95FD9" w14:textId="30BF63BB" w:rsidR="00C871D5" w:rsidRDefault="00C871D5" w:rsidP="004E2D1B">
            <w:pPr>
              <w:jc w:val="center"/>
              <w:rPr>
                <w:ins w:id="951" w:author="angelo parrinello" w:date="2020-08-05T10:09:00Z"/>
                <w:lang w:bidi="it-IT"/>
              </w:rPr>
            </w:pPr>
            <w:ins w:id="952" w:author="angelo parrinello" w:date="2020-08-05T10:09:00Z">
              <w:r>
                <w:rPr>
                  <w:lang w:bidi="it-IT"/>
                </w:rPr>
                <w:t>L</w:t>
              </w:r>
            </w:ins>
          </w:p>
        </w:tc>
      </w:tr>
    </w:tbl>
    <w:p w14:paraId="35356841" w14:textId="6575CDD0" w:rsidR="004E2D1B" w:rsidRDefault="004E2D1B" w:rsidP="004E2D1B">
      <w:pPr>
        <w:rPr>
          <w:ins w:id="953" w:author="angelo parrinello" w:date="2020-08-05T10:56:00Z"/>
          <w:lang w:bidi="it-IT"/>
        </w:rPr>
      </w:pPr>
      <w:ins w:id="954" w:author="angelo parrinello" w:date="2020-08-05T10:08:00Z">
        <w:r>
          <w:rPr>
            <w:lang w:bidi="it-IT"/>
          </w:rPr>
          <w:t xml:space="preserve">Totale: </w:t>
        </w:r>
      </w:ins>
      <w:ins w:id="955" w:author="angelo parrinello" w:date="2020-08-05T10:48:00Z">
        <w:r w:rsidR="00520E75">
          <w:rPr>
            <w:lang w:bidi="it-IT"/>
          </w:rPr>
          <w:t>7.897.4</w:t>
        </w:r>
      </w:ins>
      <w:ins w:id="956" w:author="angelo parrinello" w:date="2020-08-05T10:08:00Z">
        <w:r>
          <w:rPr>
            <w:lang w:bidi="it-IT"/>
          </w:rPr>
          <w:t xml:space="preserve">L </w:t>
        </w:r>
        <w:r>
          <w:rPr>
            <w:lang w:bidi="it-IT"/>
          </w:rPr>
          <w:sym w:font="Wingdings" w:char="F0E0"/>
        </w:r>
      </w:ins>
      <w:ins w:id="957" w:author="angelo parrinello" w:date="2020-08-05T10:48:00Z">
        <w:r w:rsidR="00520E75">
          <w:rPr>
            <w:lang w:bidi="it-IT"/>
          </w:rPr>
          <w:t xml:space="preserve"> 7.897.4</w:t>
        </w:r>
      </w:ins>
      <w:ins w:id="958" w:author="angelo parrinello" w:date="2020-08-05T10:08:00Z">
        <w:r>
          <w:rPr>
            <w:lang w:bidi="it-IT"/>
          </w:rPr>
          <w:t xml:space="preserve">  al mese</w:t>
        </w:r>
      </w:ins>
    </w:p>
    <w:p w14:paraId="66615868" w14:textId="1955200D" w:rsidR="00F70FBB" w:rsidRDefault="00520E75" w:rsidP="00F70FBB">
      <w:pPr>
        <w:rPr>
          <w:ins w:id="959" w:author="angelo parrinello" w:date="2020-08-07T10:41:00Z"/>
          <w:lang w:bidi="it-IT"/>
        </w:rPr>
      </w:pPr>
      <w:ins w:id="960" w:author="angelo parrinello" w:date="2020-08-05T10:56:00Z">
        <w:r>
          <w:rPr>
            <w:lang w:bidi="it-IT"/>
          </w:rPr>
          <w:t>Risult</w:t>
        </w:r>
      </w:ins>
      <w:ins w:id="961" w:author="angelo parrinello" w:date="2020-08-05T10:57:00Z">
        <w:r>
          <w:rPr>
            <w:lang w:bidi="it-IT"/>
          </w:rPr>
          <w:t>a evidente che annettere a scontrino i</w:t>
        </w:r>
        <w:r w:rsidR="00E411C4">
          <w:rPr>
            <w:lang w:bidi="it-IT"/>
          </w:rPr>
          <w:t xml:space="preserve">l campo </w:t>
        </w:r>
        <w:r w:rsidR="00E411C4" w:rsidRPr="00E411C4">
          <w:rPr>
            <w:i/>
            <w:iCs/>
            <w:lang w:bidi="it-IT"/>
            <w:rPrChange w:id="962" w:author="angelo parrinello" w:date="2020-08-05T10:57:00Z">
              <w:rPr>
                <w:lang w:bidi="it-IT"/>
              </w:rPr>
            </w:rPrChange>
          </w:rPr>
          <w:t>totale</w:t>
        </w:r>
        <w:r w:rsidR="00E411C4">
          <w:rPr>
            <w:lang w:bidi="it-IT"/>
          </w:rPr>
          <w:t xml:space="preserve"> rende l’operazione numero 9 molto meno oner</w:t>
        </w:r>
      </w:ins>
      <w:ins w:id="963" w:author="angelo parrinello" w:date="2020-08-05T10:58:00Z">
        <w:r w:rsidR="00E411C4">
          <w:rPr>
            <w:lang w:bidi="it-IT"/>
          </w:rPr>
          <w:t>osa.</w:t>
        </w:r>
      </w:ins>
    </w:p>
    <w:p w14:paraId="71BB485E" w14:textId="38D44073" w:rsidR="00390874" w:rsidRDefault="00390874" w:rsidP="00F70FBB">
      <w:pPr>
        <w:rPr>
          <w:ins w:id="964" w:author="angelo parrinello" w:date="2020-08-07T10:41:00Z"/>
          <w:lang w:bidi="it-IT"/>
        </w:rPr>
      </w:pPr>
    </w:p>
    <w:p w14:paraId="41B950D2" w14:textId="7D5E6858" w:rsidR="00390874" w:rsidRDefault="00390874" w:rsidP="00F70FBB">
      <w:pPr>
        <w:rPr>
          <w:ins w:id="965" w:author="angelo parrinello" w:date="2020-08-07T10:41:00Z"/>
          <w:lang w:bidi="it-IT"/>
        </w:rPr>
      </w:pPr>
    </w:p>
    <w:p w14:paraId="2FB0997B" w14:textId="77777777" w:rsidR="009D111D" w:rsidRDefault="009D111D" w:rsidP="00F70FBB">
      <w:pPr>
        <w:rPr>
          <w:ins w:id="966" w:author="angelo parrinello" w:date="2020-09-07T15:40:00Z"/>
          <w:lang w:bidi="it-IT"/>
        </w:rPr>
      </w:pPr>
    </w:p>
    <w:p w14:paraId="2301867F" w14:textId="19DF89A7" w:rsidR="00F70FBB" w:rsidRDefault="00F70FBB" w:rsidP="00F70FBB">
      <w:pPr>
        <w:rPr>
          <w:ins w:id="967" w:author="angelo parrinello" w:date="2020-08-04T12:25:00Z"/>
          <w:lang w:bidi="it-IT"/>
        </w:rPr>
      </w:pPr>
      <w:ins w:id="968" w:author="angelo parrinello" w:date="2020-08-04T12:25:00Z">
        <w:r>
          <w:rPr>
            <w:lang w:bidi="it-IT"/>
          </w:rPr>
          <w:lastRenderedPageBreak/>
          <w:t>OP</w:t>
        </w:r>
      </w:ins>
      <w:ins w:id="969" w:author="angelo parrinello" w:date="2020-08-07T11:21:00Z">
        <w:r w:rsidR="00B456AD">
          <w:rPr>
            <w:lang w:bidi="it-IT"/>
          </w:rPr>
          <w:t xml:space="preserve"> </w:t>
        </w:r>
      </w:ins>
      <w:ins w:id="970" w:author="angelo parrinello" w:date="2020-08-04T12:25:00Z">
        <w:r>
          <w:rPr>
            <w:lang w:bidi="it-IT"/>
          </w:rPr>
          <w:t>10 – Trovare i costi del mese</w:t>
        </w:r>
      </w:ins>
    </w:p>
    <w:p w14:paraId="1507E3ED" w14:textId="77777777" w:rsidR="00520E75" w:rsidRDefault="00520E75" w:rsidP="00520E75">
      <w:pPr>
        <w:rPr>
          <w:ins w:id="971" w:author="angelo parrinello" w:date="2020-08-05T10:49:00Z"/>
          <w:i/>
          <w:iCs/>
        </w:rPr>
      </w:pPr>
      <w:ins w:id="972" w:author="angelo parrinello" w:date="2020-08-05T10:49:00Z">
        <w:r w:rsidRPr="006F04F0">
          <w:rPr>
            <w:i/>
            <w:iCs/>
          </w:rPr>
          <w:t>Con ridondanza</w:t>
        </w:r>
      </w:ins>
    </w:p>
    <w:p w14:paraId="6ABFC473" w14:textId="728E4DC2" w:rsidR="00520E75" w:rsidRDefault="00E411C4" w:rsidP="00520E75">
      <w:pPr>
        <w:rPr>
          <w:ins w:id="973" w:author="angelo parrinello" w:date="2020-08-05T10:59:00Z"/>
          <w:lang w:bidi="it-IT"/>
        </w:rPr>
      </w:pPr>
      <w:ins w:id="974" w:author="angelo parrinello" w:date="2020-08-05T11:00:00Z">
        <w:r>
          <w:t xml:space="preserve">La ridondanza del campo </w:t>
        </w:r>
        <w:r w:rsidRPr="008B085A">
          <w:rPr>
            <w:i/>
            <w:iCs/>
            <w:rPrChange w:id="975" w:author="angelo parrinello" w:date="2020-08-05T11:17:00Z">
              <w:rPr/>
            </w:rPrChange>
          </w:rPr>
          <w:t>importo netto</w:t>
        </w:r>
        <w:r>
          <w:t xml:space="preserve"> in fattura </w:t>
        </w:r>
      </w:ins>
      <w:ins w:id="976" w:author="angelo parrinello" w:date="2020-08-05T11:01:00Z">
        <w:r>
          <w:t>viene sfruttata come segue</w:t>
        </w:r>
      </w:ins>
      <w:ins w:id="977" w:author="angelo parrinello" w:date="2020-08-05T11:02:00Z">
        <w:r>
          <w:t xml:space="preserve"> per calcolare il totale degli importi delle fatture ricevute nel mese.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411C4" w14:paraId="1BEEFA3A" w14:textId="77777777" w:rsidTr="00337F34">
        <w:trPr>
          <w:ins w:id="978" w:author="angelo parrinello" w:date="2020-08-05T10:59:00Z"/>
        </w:trPr>
        <w:tc>
          <w:tcPr>
            <w:tcW w:w="2074" w:type="dxa"/>
            <w:shd w:val="clear" w:color="auto" w:fill="BDC8D4" w:themeFill="accent6" w:themeFillTint="66"/>
          </w:tcPr>
          <w:p w14:paraId="163BAB25" w14:textId="77777777" w:rsidR="00E411C4" w:rsidRDefault="00E411C4" w:rsidP="00337F34">
            <w:pPr>
              <w:jc w:val="center"/>
              <w:rPr>
                <w:ins w:id="979" w:author="angelo parrinello" w:date="2020-08-05T10:59:00Z"/>
                <w:lang w:bidi="it-IT"/>
              </w:rPr>
            </w:pPr>
            <w:ins w:id="980" w:author="angelo parrinello" w:date="2020-08-05T10:59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0A216437" w14:textId="77777777" w:rsidR="00E411C4" w:rsidRDefault="00E411C4" w:rsidP="00337F34">
            <w:pPr>
              <w:jc w:val="center"/>
              <w:rPr>
                <w:ins w:id="981" w:author="angelo parrinello" w:date="2020-08-05T10:59:00Z"/>
                <w:lang w:bidi="it-IT"/>
              </w:rPr>
            </w:pPr>
            <w:ins w:id="982" w:author="angelo parrinello" w:date="2020-08-05T10:59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3E0E472E" w14:textId="77777777" w:rsidR="00E411C4" w:rsidRDefault="00E411C4" w:rsidP="00337F34">
            <w:pPr>
              <w:jc w:val="center"/>
              <w:rPr>
                <w:ins w:id="983" w:author="angelo parrinello" w:date="2020-08-05T10:59:00Z"/>
                <w:lang w:bidi="it-IT"/>
              </w:rPr>
            </w:pPr>
            <w:ins w:id="984" w:author="angelo parrinello" w:date="2020-08-05T10:59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44CD8834" w14:textId="77777777" w:rsidR="00E411C4" w:rsidRDefault="00E411C4" w:rsidP="00337F34">
            <w:pPr>
              <w:jc w:val="center"/>
              <w:rPr>
                <w:ins w:id="985" w:author="angelo parrinello" w:date="2020-08-05T10:59:00Z"/>
                <w:lang w:bidi="it-IT"/>
              </w:rPr>
            </w:pPr>
            <w:ins w:id="986" w:author="angelo parrinello" w:date="2020-08-05T10:59:00Z">
              <w:r>
                <w:rPr>
                  <w:lang w:bidi="it-IT"/>
                </w:rPr>
                <w:t>Tipo</w:t>
              </w:r>
            </w:ins>
          </w:p>
        </w:tc>
      </w:tr>
      <w:tr w:rsidR="00E411C4" w14:paraId="0E738FB4" w14:textId="77777777" w:rsidTr="00337F34">
        <w:trPr>
          <w:ins w:id="987" w:author="angelo parrinello" w:date="2020-08-05T10:59:00Z"/>
        </w:trPr>
        <w:tc>
          <w:tcPr>
            <w:tcW w:w="2074" w:type="dxa"/>
          </w:tcPr>
          <w:p w14:paraId="3A02338D" w14:textId="77777777" w:rsidR="00E411C4" w:rsidRDefault="00E411C4" w:rsidP="00337F34">
            <w:pPr>
              <w:jc w:val="center"/>
              <w:rPr>
                <w:ins w:id="988" w:author="angelo parrinello" w:date="2020-08-05T10:59:00Z"/>
                <w:lang w:bidi="it-IT"/>
              </w:rPr>
            </w:pPr>
            <w:ins w:id="989" w:author="angelo parrinello" w:date="2020-08-05T10:59:00Z">
              <w:r>
                <w:rPr>
                  <w:lang w:bidi="it-IT"/>
                </w:rPr>
                <w:t>Fattura</w:t>
              </w:r>
            </w:ins>
          </w:p>
        </w:tc>
        <w:tc>
          <w:tcPr>
            <w:tcW w:w="2074" w:type="dxa"/>
          </w:tcPr>
          <w:p w14:paraId="01806FB5" w14:textId="77777777" w:rsidR="00E411C4" w:rsidRDefault="00E411C4" w:rsidP="00337F34">
            <w:pPr>
              <w:jc w:val="center"/>
              <w:rPr>
                <w:ins w:id="990" w:author="angelo parrinello" w:date="2020-08-05T10:59:00Z"/>
                <w:lang w:bidi="it-IT"/>
              </w:rPr>
            </w:pPr>
            <w:ins w:id="991" w:author="angelo parrinello" w:date="2020-08-05T10:59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374A312C" w14:textId="77777777" w:rsidR="00E411C4" w:rsidRDefault="00E411C4" w:rsidP="00337F34">
            <w:pPr>
              <w:jc w:val="center"/>
              <w:rPr>
                <w:ins w:id="992" w:author="angelo parrinello" w:date="2020-08-05T10:59:00Z"/>
                <w:lang w:bidi="it-IT"/>
              </w:rPr>
            </w:pPr>
            <w:ins w:id="993" w:author="angelo parrinello" w:date="2020-08-05T10:59:00Z">
              <w:r>
                <w:rPr>
                  <w:lang w:bidi="it-IT"/>
                </w:rPr>
                <w:t>16/3 = 5,3</w:t>
              </w:r>
            </w:ins>
          </w:p>
        </w:tc>
        <w:tc>
          <w:tcPr>
            <w:tcW w:w="2074" w:type="dxa"/>
          </w:tcPr>
          <w:p w14:paraId="344D243A" w14:textId="77777777" w:rsidR="00E411C4" w:rsidRDefault="00E411C4" w:rsidP="00337F34">
            <w:pPr>
              <w:jc w:val="center"/>
              <w:rPr>
                <w:ins w:id="994" w:author="angelo parrinello" w:date="2020-08-05T10:59:00Z"/>
                <w:lang w:bidi="it-IT"/>
              </w:rPr>
            </w:pPr>
            <w:ins w:id="995" w:author="angelo parrinello" w:date="2020-08-05T10:59:00Z">
              <w:r>
                <w:rPr>
                  <w:lang w:bidi="it-IT"/>
                </w:rPr>
                <w:t>L</w:t>
              </w:r>
            </w:ins>
          </w:p>
        </w:tc>
      </w:tr>
      <w:tr w:rsidR="00E411C4" w14:paraId="6CD29900" w14:textId="77777777" w:rsidTr="00337F34">
        <w:trPr>
          <w:ins w:id="996" w:author="angelo parrinello" w:date="2020-08-05T10:59:00Z"/>
        </w:trPr>
        <w:tc>
          <w:tcPr>
            <w:tcW w:w="2074" w:type="dxa"/>
          </w:tcPr>
          <w:p w14:paraId="025C9C93" w14:textId="77777777" w:rsidR="00E411C4" w:rsidRDefault="00E411C4" w:rsidP="00337F34">
            <w:pPr>
              <w:jc w:val="center"/>
              <w:rPr>
                <w:ins w:id="997" w:author="angelo parrinello" w:date="2020-08-05T10:59:00Z"/>
                <w:lang w:bidi="it-IT"/>
              </w:rPr>
            </w:pPr>
            <w:ins w:id="998" w:author="angelo parrinello" w:date="2020-08-05T10:59:00Z">
              <w:r>
                <w:rPr>
                  <w:lang w:bidi="it-IT"/>
                </w:rPr>
                <w:t>Contratto</w:t>
              </w:r>
            </w:ins>
          </w:p>
        </w:tc>
        <w:tc>
          <w:tcPr>
            <w:tcW w:w="2074" w:type="dxa"/>
          </w:tcPr>
          <w:p w14:paraId="35EF5F03" w14:textId="77777777" w:rsidR="00E411C4" w:rsidRDefault="00E411C4" w:rsidP="00337F34">
            <w:pPr>
              <w:jc w:val="center"/>
              <w:rPr>
                <w:ins w:id="999" w:author="angelo parrinello" w:date="2020-08-05T10:59:00Z"/>
                <w:lang w:bidi="it-IT"/>
              </w:rPr>
            </w:pPr>
            <w:ins w:id="1000" w:author="angelo parrinello" w:date="2020-08-05T10:59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3B1CC4FE" w14:textId="77777777" w:rsidR="00E411C4" w:rsidRDefault="00E411C4" w:rsidP="00337F34">
            <w:pPr>
              <w:jc w:val="center"/>
              <w:rPr>
                <w:ins w:id="1001" w:author="angelo parrinello" w:date="2020-08-05T10:59:00Z"/>
                <w:lang w:bidi="it-IT"/>
              </w:rPr>
            </w:pPr>
            <w:ins w:id="1002" w:author="angelo parrinello" w:date="2020-08-05T10:59:00Z">
              <w:r>
                <w:rPr>
                  <w:lang w:bidi="it-IT"/>
                </w:rPr>
                <w:t>15</w:t>
              </w:r>
            </w:ins>
          </w:p>
        </w:tc>
        <w:tc>
          <w:tcPr>
            <w:tcW w:w="2074" w:type="dxa"/>
          </w:tcPr>
          <w:p w14:paraId="59BE1904" w14:textId="77777777" w:rsidR="00E411C4" w:rsidRDefault="00E411C4" w:rsidP="00337F34">
            <w:pPr>
              <w:jc w:val="center"/>
              <w:rPr>
                <w:ins w:id="1003" w:author="angelo parrinello" w:date="2020-08-05T10:59:00Z"/>
                <w:lang w:bidi="it-IT"/>
              </w:rPr>
            </w:pPr>
            <w:ins w:id="1004" w:author="angelo parrinello" w:date="2020-08-05T10:59:00Z">
              <w:r>
                <w:rPr>
                  <w:lang w:bidi="it-IT"/>
                </w:rPr>
                <w:t>L</w:t>
              </w:r>
            </w:ins>
          </w:p>
        </w:tc>
      </w:tr>
    </w:tbl>
    <w:p w14:paraId="0D2A883E" w14:textId="56E093B2" w:rsidR="00520E75" w:rsidRDefault="00520E75" w:rsidP="00520E75">
      <w:pPr>
        <w:rPr>
          <w:ins w:id="1005" w:author="angelo parrinello" w:date="2020-08-05T10:49:00Z"/>
          <w:lang w:bidi="it-IT"/>
        </w:rPr>
      </w:pPr>
      <w:ins w:id="1006" w:author="angelo parrinello" w:date="2020-08-05T10:49:00Z">
        <w:r>
          <w:rPr>
            <w:lang w:bidi="it-IT"/>
          </w:rPr>
          <w:t xml:space="preserve">Totale: </w:t>
        </w:r>
      </w:ins>
      <w:ins w:id="1007" w:author="angelo parrinello" w:date="2020-08-05T11:05:00Z">
        <w:r w:rsidR="00E411C4">
          <w:rPr>
            <w:lang w:bidi="it-IT"/>
          </w:rPr>
          <w:t>20,3</w:t>
        </w:r>
      </w:ins>
      <w:ins w:id="1008" w:author="angelo parrinello" w:date="2020-08-05T10:49:00Z">
        <w:r>
          <w:rPr>
            <w:lang w:bidi="it-IT"/>
          </w:rPr>
          <w:t xml:space="preserve">L </w:t>
        </w:r>
        <w:r>
          <w:rPr>
            <w:lang w:bidi="it-IT"/>
          </w:rPr>
          <w:sym w:font="Wingdings" w:char="F0E0"/>
        </w:r>
        <w:r>
          <w:rPr>
            <w:lang w:bidi="it-IT"/>
          </w:rPr>
          <w:t xml:space="preserve"> </w:t>
        </w:r>
      </w:ins>
      <w:ins w:id="1009" w:author="angelo parrinello" w:date="2020-08-05T11:05:00Z">
        <w:r w:rsidR="00E411C4">
          <w:rPr>
            <w:lang w:bidi="it-IT"/>
          </w:rPr>
          <w:t>20,3</w:t>
        </w:r>
      </w:ins>
      <w:ins w:id="1010" w:author="angelo parrinello" w:date="2020-08-05T10:49:00Z">
        <w:r>
          <w:rPr>
            <w:lang w:bidi="it-IT"/>
          </w:rPr>
          <w:t xml:space="preserve"> al mese</w:t>
        </w:r>
      </w:ins>
    </w:p>
    <w:p w14:paraId="33B96E64" w14:textId="77777777" w:rsidR="00520E75" w:rsidRDefault="00520E75" w:rsidP="00520E75">
      <w:pPr>
        <w:rPr>
          <w:ins w:id="1011" w:author="angelo parrinello" w:date="2020-08-05T10:49:00Z"/>
          <w:i/>
          <w:iCs/>
          <w:lang w:bidi="it-IT"/>
        </w:rPr>
      </w:pPr>
      <w:ins w:id="1012" w:author="angelo parrinello" w:date="2020-08-05T10:49:00Z">
        <w:r w:rsidRPr="006F04F0">
          <w:rPr>
            <w:i/>
            <w:iCs/>
            <w:lang w:bidi="it-IT"/>
          </w:rPr>
          <w:t>Senza ridondanza</w:t>
        </w:r>
      </w:ins>
    </w:p>
    <w:p w14:paraId="6BCCD12F" w14:textId="58EED039" w:rsidR="00520E75" w:rsidRPr="006F04F0" w:rsidRDefault="00E411C4" w:rsidP="00520E75">
      <w:pPr>
        <w:rPr>
          <w:ins w:id="1013" w:author="angelo parrinello" w:date="2020-08-05T10:49:00Z"/>
          <w:lang w:bidi="it-IT"/>
        </w:rPr>
      </w:pPr>
      <w:ins w:id="1014" w:author="angelo parrinello" w:date="2020-08-05T11:02:00Z">
        <w:r>
          <w:rPr>
            <w:lang w:bidi="it-IT"/>
          </w:rPr>
          <w:t>In assenza di tale ridonda</w:t>
        </w:r>
      </w:ins>
      <w:ins w:id="1015" w:author="angelo parrinello" w:date="2020-08-05T11:03:00Z">
        <w:r>
          <w:rPr>
            <w:lang w:bidi="it-IT"/>
          </w:rPr>
          <w:t xml:space="preserve">nza siamo costretti a ricavare il totale </w:t>
        </w:r>
      </w:ins>
      <w:ins w:id="1016" w:author="angelo parrinello" w:date="2020-08-05T11:04:00Z">
        <w:r>
          <w:rPr>
            <w:lang w:bidi="it-IT"/>
          </w:rPr>
          <w:t>della fattura accedendo agli ordini del mese e sommandone i p</w:t>
        </w:r>
      </w:ins>
      <w:ins w:id="1017" w:author="angelo parrinello" w:date="2020-08-05T11:05:00Z">
        <w:r>
          <w:rPr>
            <w:lang w:bidi="it-IT"/>
          </w:rPr>
          <w:t>rezzi per le quantità.</w:t>
        </w:r>
      </w:ins>
      <w:ins w:id="1018" w:author="angelo parrinello" w:date="2020-08-05T11:04:00Z">
        <w:r>
          <w:rPr>
            <w:lang w:bidi="it-IT"/>
          </w:rPr>
          <w:t xml:space="preserve"> </w:t>
        </w:r>
      </w:ins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20E75" w14:paraId="362E5FC0" w14:textId="77777777" w:rsidTr="00337F34">
        <w:trPr>
          <w:ins w:id="1019" w:author="angelo parrinello" w:date="2020-08-05T10:49:00Z"/>
        </w:trPr>
        <w:tc>
          <w:tcPr>
            <w:tcW w:w="2074" w:type="dxa"/>
            <w:shd w:val="clear" w:color="auto" w:fill="BDC8D4" w:themeFill="accent6" w:themeFillTint="66"/>
          </w:tcPr>
          <w:p w14:paraId="2B81F6A1" w14:textId="77777777" w:rsidR="00520E75" w:rsidRDefault="00520E75" w:rsidP="00337F34">
            <w:pPr>
              <w:jc w:val="center"/>
              <w:rPr>
                <w:ins w:id="1020" w:author="angelo parrinello" w:date="2020-08-05T10:49:00Z"/>
                <w:lang w:bidi="it-IT"/>
              </w:rPr>
            </w:pPr>
            <w:ins w:id="1021" w:author="angelo parrinello" w:date="2020-08-05T10:49:00Z">
              <w:r>
                <w:rPr>
                  <w:lang w:bidi="it-IT"/>
                </w:rPr>
                <w:t>Concetto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33DF5063" w14:textId="77777777" w:rsidR="00520E75" w:rsidRDefault="00520E75" w:rsidP="00337F34">
            <w:pPr>
              <w:jc w:val="center"/>
              <w:rPr>
                <w:ins w:id="1022" w:author="angelo parrinello" w:date="2020-08-05T10:49:00Z"/>
                <w:lang w:bidi="it-IT"/>
              </w:rPr>
            </w:pPr>
            <w:ins w:id="1023" w:author="angelo parrinello" w:date="2020-08-05T10:49:00Z">
              <w:r>
                <w:rPr>
                  <w:lang w:bidi="it-IT"/>
                </w:rPr>
                <w:t>Costrutto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191BADE6" w14:textId="77777777" w:rsidR="00520E75" w:rsidRDefault="00520E75" w:rsidP="00337F34">
            <w:pPr>
              <w:jc w:val="center"/>
              <w:rPr>
                <w:ins w:id="1024" w:author="angelo parrinello" w:date="2020-08-05T10:49:00Z"/>
                <w:lang w:bidi="it-IT"/>
              </w:rPr>
            </w:pPr>
            <w:ins w:id="1025" w:author="angelo parrinello" w:date="2020-08-05T10:49:00Z">
              <w:r>
                <w:rPr>
                  <w:lang w:bidi="it-IT"/>
                </w:rPr>
                <w:t>Accessi</w:t>
              </w:r>
            </w:ins>
          </w:p>
        </w:tc>
        <w:tc>
          <w:tcPr>
            <w:tcW w:w="2074" w:type="dxa"/>
            <w:shd w:val="clear" w:color="auto" w:fill="BDC8D4" w:themeFill="accent6" w:themeFillTint="66"/>
          </w:tcPr>
          <w:p w14:paraId="55EB126A" w14:textId="77777777" w:rsidR="00520E75" w:rsidRDefault="00520E75" w:rsidP="00337F34">
            <w:pPr>
              <w:jc w:val="center"/>
              <w:rPr>
                <w:ins w:id="1026" w:author="angelo parrinello" w:date="2020-08-05T10:49:00Z"/>
                <w:lang w:bidi="it-IT"/>
              </w:rPr>
            </w:pPr>
            <w:ins w:id="1027" w:author="angelo parrinello" w:date="2020-08-05T10:49:00Z">
              <w:r>
                <w:rPr>
                  <w:lang w:bidi="it-IT"/>
                </w:rPr>
                <w:t>Tipo</w:t>
              </w:r>
            </w:ins>
          </w:p>
        </w:tc>
      </w:tr>
      <w:tr w:rsidR="00520E75" w14:paraId="4AC50AAF" w14:textId="77777777" w:rsidTr="00337F34">
        <w:trPr>
          <w:ins w:id="1028" w:author="angelo parrinello" w:date="2020-08-05T10:49:00Z"/>
        </w:trPr>
        <w:tc>
          <w:tcPr>
            <w:tcW w:w="2074" w:type="dxa"/>
          </w:tcPr>
          <w:p w14:paraId="2C1C0A2A" w14:textId="0BD8E1A2" w:rsidR="00520E75" w:rsidRDefault="00A774FD" w:rsidP="00337F34">
            <w:pPr>
              <w:jc w:val="center"/>
              <w:rPr>
                <w:ins w:id="1029" w:author="angelo parrinello" w:date="2020-08-05T10:49:00Z"/>
                <w:lang w:bidi="it-IT"/>
              </w:rPr>
            </w:pPr>
            <w:ins w:id="1030" w:author="angelo parrinello" w:date="2020-08-05T11:08:00Z">
              <w:r>
                <w:rPr>
                  <w:lang w:bidi="it-IT"/>
                </w:rPr>
                <w:t>Fattura</w:t>
              </w:r>
            </w:ins>
          </w:p>
        </w:tc>
        <w:tc>
          <w:tcPr>
            <w:tcW w:w="2074" w:type="dxa"/>
          </w:tcPr>
          <w:p w14:paraId="4ABEB6B0" w14:textId="31C4B2A3" w:rsidR="00520E75" w:rsidRDefault="00A774FD" w:rsidP="00337F34">
            <w:pPr>
              <w:jc w:val="center"/>
              <w:rPr>
                <w:ins w:id="1031" w:author="angelo parrinello" w:date="2020-08-05T10:49:00Z"/>
                <w:lang w:bidi="it-IT"/>
              </w:rPr>
            </w:pPr>
            <w:ins w:id="1032" w:author="angelo parrinello" w:date="2020-08-05T11:08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11735814" w14:textId="76858485" w:rsidR="00520E75" w:rsidRDefault="00A774FD" w:rsidP="00337F34">
            <w:pPr>
              <w:jc w:val="center"/>
              <w:rPr>
                <w:ins w:id="1033" w:author="angelo parrinello" w:date="2020-08-05T10:49:00Z"/>
                <w:lang w:bidi="it-IT"/>
              </w:rPr>
            </w:pPr>
            <w:ins w:id="1034" w:author="angelo parrinello" w:date="2020-08-05T11:08:00Z">
              <w:r>
                <w:rPr>
                  <w:lang w:bidi="it-IT"/>
                </w:rPr>
                <w:t>16/3 = 5,3</w:t>
              </w:r>
            </w:ins>
          </w:p>
        </w:tc>
        <w:tc>
          <w:tcPr>
            <w:tcW w:w="2074" w:type="dxa"/>
          </w:tcPr>
          <w:p w14:paraId="1106BE73" w14:textId="77777777" w:rsidR="00520E75" w:rsidRDefault="00520E75" w:rsidP="00337F34">
            <w:pPr>
              <w:jc w:val="center"/>
              <w:rPr>
                <w:ins w:id="1035" w:author="angelo parrinello" w:date="2020-08-05T10:49:00Z"/>
                <w:lang w:bidi="it-IT"/>
              </w:rPr>
            </w:pPr>
            <w:ins w:id="1036" w:author="angelo parrinello" w:date="2020-08-05T10:49:00Z">
              <w:r>
                <w:rPr>
                  <w:lang w:bidi="it-IT"/>
                </w:rPr>
                <w:t>L</w:t>
              </w:r>
            </w:ins>
          </w:p>
        </w:tc>
      </w:tr>
      <w:tr w:rsidR="00520E75" w14:paraId="4F3B7D6C" w14:textId="77777777" w:rsidTr="00337F34">
        <w:trPr>
          <w:ins w:id="1037" w:author="angelo parrinello" w:date="2020-08-05T10:49:00Z"/>
        </w:trPr>
        <w:tc>
          <w:tcPr>
            <w:tcW w:w="2074" w:type="dxa"/>
          </w:tcPr>
          <w:p w14:paraId="0437AB4D" w14:textId="7C0CC16A" w:rsidR="00520E75" w:rsidRDefault="00A774FD">
            <w:pPr>
              <w:jc w:val="center"/>
              <w:rPr>
                <w:ins w:id="1038" w:author="angelo parrinello" w:date="2020-08-05T10:49:00Z"/>
                <w:lang w:bidi="it-IT"/>
              </w:rPr>
            </w:pPr>
            <w:ins w:id="1039" w:author="angelo parrinello" w:date="2020-08-05T11:08:00Z">
              <w:r>
                <w:rPr>
                  <w:lang w:bidi="it-IT"/>
                </w:rPr>
                <w:t>Spesa</w:t>
              </w:r>
            </w:ins>
            <w:ins w:id="1040" w:author="angelo parrinello" w:date="2020-08-05T11:09:00Z">
              <w:r>
                <w:rPr>
                  <w:lang w:bidi="it-IT"/>
                </w:rPr>
                <w:t xml:space="preserve"> Ordine</w:t>
              </w:r>
            </w:ins>
          </w:p>
        </w:tc>
        <w:tc>
          <w:tcPr>
            <w:tcW w:w="2074" w:type="dxa"/>
          </w:tcPr>
          <w:p w14:paraId="66B366A3" w14:textId="410ACDF5" w:rsidR="00520E75" w:rsidRDefault="00A774FD" w:rsidP="00337F34">
            <w:pPr>
              <w:jc w:val="center"/>
              <w:rPr>
                <w:ins w:id="1041" w:author="angelo parrinello" w:date="2020-08-05T10:49:00Z"/>
                <w:lang w:bidi="it-IT"/>
              </w:rPr>
            </w:pPr>
            <w:ins w:id="1042" w:author="angelo parrinello" w:date="2020-08-05T11:08:00Z">
              <w:r>
                <w:rPr>
                  <w:lang w:bidi="it-IT"/>
                </w:rPr>
                <w:t>R</w:t>
              </w:r>
            </w:ins>
          </w:p>
        </w:tc>
        <w:tc>
          <w:tcPr>
            <w:tcW w:w="2074" w:type="dxa"/>
          </w:tcPr>
          <w:p w14:paraId="0B7567DD" w14:textId="3FD1249D" w:rsidR="00520E75" w:rsidRDefault="00A774FD" w:rsidP="00337F34">
            <w:pPr>
              <w:jc w:val="center"/>
              <w:rPr>
                <w:ins w:id="1043" w:author="angelo parrinello" w:date="2020-08-05T10:49:00Z"/>
                <w:lang w:bidi="it-IT"/>
              </w:rPr>
            </w:pPr>
            <w:ins w:id="1044" w:author="angelo parrinello" w:date="2020-08-05T11:09:00Z">
              <w:r>
                <w:rPr>
                  <w:lang w:bidi="it-IT"/>
                </w:rPr>
                <w:t>16/3 = 5,3</w:t>
              </w:r>
            </w:ins>
          </w:p>
        </w:tc>
        <w:tc>
          <w:tcPr>
            <w:tcW w:w="2074" w:type="dxa"/>
          </w:tcPr>
          <w:p w14:paraId="321E4B4C" w14:textId="77777777" w:rsidR="00520E75" w:rsidRDefault="00520E75" w:rsidP="00337F34">
            <w:pPr>
              <w:jc w:val="center"/>
              <w:rPr>
                <w:ins w:id="1045" w:author="angelo parrinello" w:date="2020-08-05T10:49:00Z"/>
                <w:lang w:bidi="it-IT"/>
              </w:rPr>
            </w:pPr>
            <w:ins w:id="1046" w:author="angelo parrinello" w:date="2020-08-05T10:49:00Z">
              <w:r>
                <w:rPr>
                  <w:lang w:bidi="it-IT"/>
                </w:rPr>
                <w:t>L</w:t>
              </w:r>
            </w:ins>
          </w:p>
        </w:tc>
      </w:tr>
      <w:tr w:rsidR="00A774FD" w14:paraId="1E22A357" w14:textId="77777777" w:rsidTr="00337F34">
        <w:trPr>
          <w:ins w:id="1047" w:author="angelo parrinello" w:date="2020-08-05T11:09:00Z"/>
        </w:trPr>
        <w:tc>
          <w:tcPr>
            <w:tcW w:w="2074" w:type="dxa"/>
          </w:tcPr>
          <w:p w14:paraId="4F34FDB8" w14:textId="0E53C99E" w:rsidR="00A774FD" w:rsidRDefault="00A774FD" w:rsidP="00A774FD">
            <w:pPr>
              <w:jc w:val="center"/>
              <w:rPr>
                <w:ins w:id="1048" w:author="angelo parrinello" w:date="2020-08-05T11:09:00Z"/>
                <w:lang w:bidi="it-IT"/>
              </w:rPr>
            </w:pPr>
            <w:ins w:id="1049" w:author="angelo parrinello" w:date="2020-08-05T11:09:00Z">
              <w:r>
                <w:rPr>
                  <w:lang w:bidi="it-IT"/>
                </w:rPr>
                <w:t>DDT</w:t>
              </w:r>
            </w:ins>
          </w:p>
        </w:tc>
        <w:tc>
          <w:tcPr>
            <w:tcW w:w="2074" w:type="dxa"/>
          </w:tcPr>
          <w:p w14:paraId="3EF66E8F" w14:textId="3F6A783B" w:rsidR="00A774FD" w:rsidRDefault="00A774FD" w:rsidP="00337F34">
            <w:pPr>
              <w:jc w:val="center"/>
              <w:rPr>
                <w:ins w:id="1050" w:author="angelo parrinello" w:date="2020-08-05T11:09:00Z"/>
                <w:lang w:bidi="it-IT"/>
              </w:rPr>
            </w:pPr>
            <w:ins w:id="1051" w:author="angelo parrinello" w:date="2020-08-05T11:09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0EFC4150" w14:textId="153E3C11" w:rsidR="00A774FD" w:rsidRDefault="00A774FD" w:rsidP="00337F34">
            <w:pPr>
              <w:jc w:val="center"/>
              <w:rPr>
                <w:ins w:id="1052" w:author="angelo parrinello" w:date="2020-08-05T11:09:00Z"/>
                <w:lang w:bidi="it-IT"/>
              </w:rPr>
            </w:pPr>
            <w:ins w:id="1053" w:author="angelo parrinello" w:date="2020-08-05T11:09:00Z">
              <w:r>
                <w:rPr>
                  <w:lang w:bidi="it-IT"/>
                </w:rPr>
                <w:t>16/3 = 5,3</w:t>
              </w:r>
            </w:ins>
          </w:p>
        </w:tc>
        <w:tc>
          <w:tcPr>
            <w:tcW w:w="2074" w:type="dxa"/>
          </w:tcPr>
          <w:p w14:paraId="7E6259F9" w14:textId="0F93220F" w:rsidR="00A774FD" w:rsidRDefault="00A774FD" w:rsidP="00337F34">
            <w:pPr>
              <w:jc w:val="center"/>
              <w:rPr>
                <w:ins w:id="1054" w:author="angelo parrinello" w:date="2020-08-05T11:09:00Z"/>
                <w:lang w:bidi="it-IT"/>
              </w:rPr>
            </w:pPr>
            <w:ins w:id="1055" w:author="angelo parrinello" w:date="2020-08-05T11:09:00Z">
              <w:r>
                <w:rPr>
                  <w:lang w:bidi="it-IT"/>
                </w:rPr>
                <w:t>L</w:t>
              </w:r>
            </w:ins>
          </w:p>
        </w:tc>
      </w:tr>
      <w:tr w:rsidR="00A774FD" w14:paraId="65FAFF5D" w14:textId="77777777" w:rsidTr="00337F34">
        <w:trPr>
          <w:ins w:id="1056" w:author="angelo parrinello" w:date="2020-08-05T11:09:00Z"/>
        </w:trPr>
        <w:tc>
          <w:tcPr>
            <w:tcW w:w="2074" w:type="dxa"/>
          </w:tcPr>
          <w:p w14:paraId="26FE87A3" w14:textId="7ABD213D" w:rsidR="00A774FD" w:rsidRDefault="00A774FD" w:rsidP="00A774FD">
            <w:pPr>
              <w:jc w:val="center"/>
              <w:rPr>
                <w:ins w:id="1057" w:author="angelo parrinello" w:date="2020-08-05T11:09:00Z"/>
                <w:lang w:bidi="it-IT"/>
              </w:rPr>
            </w:pPr>
            <w:ins w:id="1058" w:author="angelo parrinello" w:date="2020-08-05T11:11:00Z">
              <w:r>
                <w:rPr>
                  <w:lang w:bidi="it-IT"/>
                </w:rPr>
                <w:t>Consegna</w:t>
              </w:r>
            </w:ins>
          </w:p>
        </w:tc>
        <w:tc>
          <w:tcPr>
            <w:tcW w:w="2074" w:type="dxa"/>
          </w:tcPr>
          <w:p w14:paraId="0DA649BD" w14:textId="11A01881" w:rsidR="00A774FD" w:rsidRDefault="00A774FD" w:rsidP="00337F34">
            <w:pPr>
              <w:jc w:val="center"/>
              <w:rPr>
                <w:ins w:id="1059" w:author="angelo parrinello" w:date="2020-08-05T11:09:00Z"/>
                <w:lang w:bidi="it-IT"/>
              </w:rPr>
            </w:pPr>
            <w:ins w:id="1060" w:author="angelo parrinello" w:date="2020-08-05T11:10:00Z">
              <w:r>
                <w:rPr>
                  <w:lang w:bidi="it-IT"/>
                </w:rPr>
                <w:t>R</w:t>
              </w:r>
            </w:ins>
          </w:p>
        </w:tc>
        <w:tc>
          <w:tcPr>
            <w:tcW w:w="2074" w:type="dxa"/>
          </w:tcPr>
          <w:p w14:paraId="3F67A31D" w14:textId="4D3A269A" w:rsidR="00A774FD" w:rsidRDefault="00A774FD" w:rsidP="00337F34">
            <w:pPr>
              <w:jc w:val="center"/>
              <w:rPr>
                <w:ins w:id="1061" w:author="angelo parrinello" w:date="2020-08-05T11:09:00Z"/>
                <w:lang w:bidi="it-IT"/>
              </w:rPr>
            </w:pPr>
            <w:ins w:id="1062" w:author="angelo parrinello" w:date="2020-08-05T11:10:00Z">
              <w:r>
                <w:rPr>
                  <w:lang w:bidi="it-IT"/>
                </w:rPr>
                <w:t>136</w:t>
              </w:r>
            </w:ins>
            <w:ins w:id="1063" w:author="angelo parrinello" w:date="2020-08-05T11:12:00Z">
              <w:r>
                <w:rPr>
                  <w:lang w:bidi="it-IT"/>
                </w:rPr>
                <w:t>*5,3</w:t>
              </w:r>
            </w:ins>
            <w:ins w:id="1064" w:author="angelo parrinello" w:date="2020-08-05T11:10:00Z">
              <w:r>
                <w:rPr>
                  <w:lang w:bidi="it-IT"/>
                </w:rPr>
                <w:t xml:space="preserve">/17 = </w:t>
              </w:r>
            </w:ins>
            <w:ins w:id="1065" w:author="angelo parrinello" w:date="2020-08-05T11:12:00Z">
              <w:r>
                <w:rPr>
                  <w:lang w:bidi="it-IT"/>
                </w:rPr>
                <w:t>42,4</w:t>
              </w:r>
            </w:ins>
          </w:p>
        </w:tc>
        <w:tc>
          <w:tcPr>
            <w:tcW w:w="2074" w:type="dxa"/>
          </w:tcPr>
          <w:p w14:paraId="05E96602" w14:textId="6B540711" w:rsidR="00A774FD" w:rsidRDefault="00A774FD" w:rsidP="00337F34">
            <w:pPr>
              <w:jc w:val="center"/>
              <w:rPr>
                <w:ins w:id="1066" w:author="angelo parrinello" w:date="2020-08-05T11:09:00Z"/>
                <w:lang w:bidi="it-IT"/>
              </w:rPr>
            </w:pPr>
            <w:ins w:id="1067" w:author="angelo parrinello" w:date="2020-08-05T11:10:00Z">
              <w:r>
                <w:rPr>
                  <w:lang w:bidi="it-IT"/>
                </w:rPr>
                <w:t>L</w:t>
              </w:r>
            </w:ins>
          </w:p>
        </w:tc>
      </w:tr>
      <w:tr w:rsidR="00A774FD" w14:paraId="51B0F18B" w14:textId="77777777" w:rsidTr="00337F34">
        <w:trPr>
          <w:ins w:id="1068" w:author="angelo parrinello" w:date="2020-08-05T11:12:00Z"/>
        </w:trPr>
        <w:tc>
          <w:tcPr>
            <w:tcW w:w="2074" w:type="dxa"/>
          </w:tcPr>
          <w:p w14:paraId="2A16A311" w14:textId="36FE8B0A" w:rsidR="00A774FD" w:rsidRDefault="00A774FD" w:rsidP="00A774FD">
            <w:pPr>
              <w:jc w:val="center"/>
              <w:rPr>
                <w:ins w:id="1069" w:author="angelo parrinello" w:date="2020-08-05T11:12:00Z"/>
                <w:lang w:bidi="it-IT"/>
              </w:rPr>
            </w:pPr>
            <w:ins w:id="1070" w:author="angelo parrinello" w:date="2020-08-05T11:12:00Z">
              <w:r>
                <w:rPr>
                  <w:lang w:bidi="it-IT"/>
                </w:rPr>
                <w:t>O</w:t>
              </w:r>
            </w:ins>
            <w:ins w:id="1071" w:author="angelo parrinello" w:date="2020-08-05T11:13:00Z">
              <w:r>
                <w:rPr>
                  <w:lang w:bidi="it-IT"/>
                </w:rPr>
                <w:t>rdine</w:t>
              </w:r>
            </w:ins>
          </w:p>
        </w:tc>
        <w:tc>
          <w:tcPr>
            <w:tcW w:w="2074" w:type="dxa"/>
          </w:tcPr>
          <w:p w14:paraId="417A9ED0" w14:textId="5E28D5C6" w:rsidR="00A774FD" w:rsidRDefault="00A774FD" w:rsidP="00A774FD">
            <w:pPr>
              <w:jc w:val="center"/>
              <w:rPr>
                <w:ins w:id="1072" w:author="angelo parrinello" w:date="2020-08-05T11:12:00Z"/>
                <w:lang w:bidi="it-IT"/>
              </w:rPr>
            </w:pPr>
            <w:ins w:id="1073" w:author="angelo parrinello" w:date="2020-08-05T11:13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182B7106" w14:textId="76A21EA4" w:rsidR="00A774FD" w:rsidRDefault="00A774FD" w:rsidP="00A774FD">
            <w:pPr>
              <w:jc w:val="center"/>
              <w:rPr>
                <w:ins w:id="1074" w:author="angelo parrinello" w:date="2020-08-05T11:12:00Z"/>
                <w:lang w:bidi="it-IT"/>
              </w:rPr>
            </w:pPr>
            <w:ins w:id="1075" w:author="angelo parrinello" w:date="2020-08-05T11:13:00Z">
              <w:r>
                <w:rPr>
                  <w:lang w:bidi="it-IT"/>
                </w:rPr>
                <w:t>136*5,3/17 = 42,4</w:t>
              </w:r>
            </w:ins>
          </w:p>
        </w:tc>
        <w:tc>
          <w:tcPr>
            <w:tcW w:w="2074" w:type="dxa"/>
          </w:tcPr>
          <w:p w14:paraId="559BB664" w14:textId="447E6B3F" w:rsidR="00A774FD" w:rsidRDefault="00A774FD" w:rsidP="00A774FD">
            <w:pPr>
              <w:jc w:val="center"/>
              <w:rPr>
                <w:ins w:id="1076" w:author="angelo parrinello" w:date="2020-08-05T11:12:00Z"/>
                <w:lang w:bidi="it-IT"/>
              </w:rPr>
            </w:pPr>
            <w:ins w:id="1077" w:author="angelo parrinello" w:date="2020-08-05T11:13:00Z">
              <w:r>
                <w:rPr>
                  <w:lang w:bidi="it-IT"/>
                </w:rPr>
                <w:t>L</w:t>
              </w:r>
            </w:ins>
          </w:p>
        </w:tc>
      </w:tr>
      <w:tr w:rsidR="00A774FD" w14:paraId="3D927CE7" w14:textId="77777777" w:rsidTr="00337F34">
        <w:trPr>
          <w:ins w:id="1078" w:author="angelo parrinello" w:date="2020-08-05T11:13:00Z"/>
        </w:trPr>
        <w:tc>
          <w:tcPr>
            <w:tcW w:w="2074" w:type="dxa"/>
          </w:tcPr>
          <w:p w14:paraId="5EF3B6AE" w14:textId="146FDEB9" w:rsidR="00A774FD" w:rsidRDefault="00A774FD" w:rsidP="00A774FD">
            <w:pPr>
              <w:jc w:val="center"/>
              <w:rPr>
                <w:ins w:id="1079" w:author="angelo parrinello" w:date="2020-08-05T11:13:00Z"/>
                <w:lang w:bidi="it-IT"/>
              </w:rPr>
            </w:pPr>
            <w:ins w:id="1080" w:author="angelo parrinello" w:date="2020-08-05T11:13:00Z">
              <w:r>
                <w:rPr>
                  <w:lang w:bidi="it-IT"/>
                </w:rPr>
                <w:t>Contratto</w:t>
              </w:r>
            </w:ins>
          </w:p>
        </w:tc>
        <w:tc>
          <w:tcPr>
            <w:tcW w:w="2074" w:type="dxa"/>
          </w:tcPr>
          <w:p w14:paraId="46B411B8" w14:textId="22C00A25" w:rsidR="00A774FD" w:rsidRDefault="00A774FD" w:rsidP="00A774FD">
            <w:pPr>
              <w:jc w:val="center"/>
              <w:rPr>
                <w:ins w:id="1081" w:author="angelo parrinello" w:date="2020-08-05T11:13:00Z"/>
                <w:lang w:bidi="it-IT"/>
              </w:rPr>
            </w:pPr>
            <w:ins w:id="1082" w:author="angelo parrinello" w:date="2020-08-05T11:13:00Z">
              <w:r>
                <w:rPr>
                  <w:lang w:bidi="it-IT"/>
                </w:rPr>
                <w:t>E</w:t>
              </w:r>
            </w:ins>
          </w:p>
        </w:tc>
        <w:tc>
          <w:tcPr>
            <w:tcW w:w="2074" w:type="dxa"/>
          </w:tcPr>
          <w:p w14:paraId="051897E3" w14:textId="3C51E3FD" w:rsidR="00A774FD" w:rsidRDefault="00A774FD" w:rsidP="00A774FD">
            <w:pPr>
              <w:jc w:val="center"/>
              <w:rPr>
                <w:ins w:id="1083" w:author="angelo parrinello" w:date="2020-08-05T11:13:00Z"/>
                <w:lang w:bidi="it-IT"/>
              </w:rPr>
            </w:pPr>
            <w:ins w:id="1084" w:author="angelo parrinello" w:date="2020-08-05T11:13:00Z">
              <w:r>
                <w:rPr>
                  <w:lang w:bidi="it-IT"/>
                </w:rPr>
                <w:t>15</w:t>
              </w:r>
            </w:ins>
          </w:p>
        </w:tc>
        <w:tc>
          <w:tcPr>
            <w:tcW w:w="2074" w:type="dxa"/>
          </w:tcPr>
          <w:p w14:paraId="1B87A35A" w14:textId="2CA443BE" w:rsidR="00A774FD" w:rsidRDefault="00A774FD" w:rsidP="00A774FD">
            <w:pPr>
              <w:jc w:val="center"/>
              <w:rPr>
                <w:ins w:id="1085" w:author="angelo parrinello" w:date="2020-08-05T11:13:00Z"/>
                <w:lang w:bidi="it-IT"/>
              </w:rPr>
            </w:pPr>
            <w:ins w:id="1086" w:author="angelo parrinello" w:date="2020-08-05T11:13:00Z">
              <w:r>
                <w:rPr>
                  <w:lang w:bidi="it-IT"/>
                </w:rPr>
                <w:t>L</w:t>
              </w:r>
            </w:ins>
          </w:p>
        </w:tc>
      </w:tr>
    </w:tbl>
    <w:p w14:paraId="384777C5" w14:textId="50DD62BD" w:rsidR="00520E75" w:rsidRDefault="00520E75" w:rsidP="00520E75">
      <w:pPr>
        <w:rPr>
          <w:ins w:id="1087" w:author="angelo parrinello" w:date="2020-08-05T10:49:00Z"/>
          <w:lang w:bidi="it-IT"/>
        </w:rPr>
      </w:pPr>
      <w:ins w:id="1088" w:author="angelo parrinello" w:date="2020-08-05T10:49:00Z">
        <w:r>
          <w:rPr>
            <w:lang w:bidi="it-IT"/>
          </w:rPr>
          <w:t xml:space="preserve">Totale: </w:t>
        </w:r>
      </w:ins>
      <w:ins w:id="1089" w:author="angelo parrinello" w:date="2020-08-05T11:14:00Z">
        <w:r w:rsidR="00A774FD">
          <w:rPr>
            <w:lang w:bidi="it-IT"/>
          </w:rPr>
          <w:t>115,</w:t>
        </w:r>
      </w:ins>
      <w:ins w:id="1090" w:author="angelo parrinello" w:date="2020-08-05T11:15:00Z">
        <w:r w:rsidR="00A774FD">
          <w:rPr>
            <w:lang w:bidi="it-IT"/>
          </w:rPr>
          <w:t>7</w:t>
        </w:r>
      </w:ins>
      <w:ins w:id="1091" w:author="angelo parrinello" w:date="2020-08-05T10:49:00Z">
        <w:r>
          <w:rPr>
            <w:lang w:bidi="it-IT"/>
          </w:rPr>
          <w:t xml:space="preserve">L </w:t>
        </w:r>
        <w:r>
          <w:rPr>
            <w:lang w:bidi="it-IT"/>
          </w:rPr>
          <w:sym w:font="Wingdings" w:char="F0E0"/>
        </w:r>
        <w:r>
          <w:rPr>
            <w:lang w:bidi="it-IT"/>
          </w:rPr>
          <w:t xml:space="preserve"> </w:t>
        </w:r>
      </w:ins>
      <w:ins w:id="1092" w:author="angelo parrinello" w:date="2020-08-05T11:15:00Z">
        <w:r w:rsidR="00A774FD">
          <w:rPr>
            <w:lang w:bidi="it-IT"/>
          </w:rPr>
          <w:t>115,7</w:t>
        </w:r>
      </w:ins>
      <w:ins w:id="1093" w:author="angelo parrinello" w:date="2020-08-05T10:49:00Z">
        <w:r>
          <w:rPr>
            <w:lang w:bidi="it-IT"/>
          </w:rPr>
          <w:t xml:space="preserve">  al mese</w:t>
        </w:r>
      </w:ins>
    </w:p>
    <w:p w14:paraId="2BB245CE" w14:textId="59CB1C62" w:rsidR="00F70FBB" w:rsidRPr="00F70FBB" w:rsidDel="00A415DC" w:rsidRDefault="00AC54C8" w:rsidP="00F70FBB">
      <w:pPr>
        <w:rPr>
          <w:del w:id="1094" w:author="angelo parrinello" w:date="2020-08-27T16:47:00Z"/>
        </w:rPr>
      </w:pPr>
      <w:ins w:id="1095" w:author="angelo parrinello" w:date="2020-08-05T11:15:00Z">
        <w:r>
          <w:t>Come dimostrato dall’a</w:t>
        </w:r>
      </w:ins>
      <w:ins w:id="1096" w:author="angelo parrinello" w:date="2020-08-05T11:16:00Z">
        <w:r>
          <w:t xml:space="preserve">nalisi degli accessi risulta conveniente mantenere il campo </w:t>
        </w:r>
        <w:r w:rsidRPr="00AC54C8">
          <w:rPr>
            <w:i/>
            <w:iCs/>
            <w:rPrChange w:id="1097" w:author="angelo parrinello" w:date="2020-08-05T11:16:00Z">
              <w:rPr/>
            </w:rPrChange>
          </w:rPr>
          <w:t>importo netto</w:t>
        </w:r>
        <w:r>
          <w:t xml:space="preserve"> in Fattura.</w:t>
        </w:r>
      </w:ins>
    </w:p>
    <w:p w14:paraId="4FDBE90E" w14:textId="11006E54" w:rsidR="008E11E6" w:rsidRDefault="008E11E6">
      <w:pPr>
        <w:rPr>
          <w:ins w:id="1098" w:author="angelo parrinello" w:date="2020-08-06T18:12:00Z"/>
          <w:i/>
          <w:iCs/>
        </w:rPr>
        <w:pPrChange w:id="1099" w:author="angelo parrinello" w:date="2020-08-27T16:47:00Z">
          <w:pPr>
            <w:jc w:val="center"/>
          </w:pPr>
        </w:pPrChange>
      </w:pPr>
    </w:p>
    <w:p w14:paraId="133679CE" w14:textId="01D4B6C3" w:rsidR="008E11E6" w:rsidRDefault="008E11E6" w:rsidP="00F70FBB">
      <w:pPr>
        <w:jc w:val="center"/>
        <w:rPr>
          <w:ins w:id="1100" w:author="angelo parrinello" w:date="2020-09-07T16:10:00Z"/>
          <w:i/>
          <w:iCs/>
        </w:rPr>
      </w:pPr>
    </w:p>
    <w:p w14:paraId="58741A33" w14:textId="43E89A77" w:rsidR="007426AB" w:rsidRDefault="007426AB" w:rsidP="00F70FBB">
      <w:pPr>
        <w:jc w:val="center"/>
        <w:rPr>
          <w:ins w:id="1101" w:author="angelo parrinello" w:date="2020-09-07T16:10:00Z"/>
          <w:i/>
          <w:iCs/>
        </w:rPr>
      </w:pPr>
    </w:p>
    <w:p w14:paraId="4D7AA87D" w14:textId="07C17508" w:rsidR="007426AB" w:rsidRDefault="007426AB" w:rsidP="00F70FBB">
      <w:pPr>
        <w:jc w:val="center"/>
        <w:rPr>
          <w:ins w:id="1102" w:author="angelo parrinello" w:date="2020-09-07T16:10:00Z"/>
          <w:i/>
          <w:iCs/>
        </w:rPr>
      </w:pPr>
    </w:p>
    <w:p w14:paraId="23B355ED" w14:textId="7EC3D144" w:rsidR="007426AB" w:rsidRDefault="007426AB" w:rsidP="00F70FBB">
      <w:pPr>
        <w:jc w:val="center"/>
        <w:rPr>
          <w:ins w:id="1103" w:author="angelo parrinello" w:date="2020-09-07T16:10:00Z"/>
          <w:i/>
          <w:iCs/>
        </w:rPr>
      </w:pPr>
    </w:p>
    <w:p w14:paraId="39401ECE" w14:textId="27DD3D9B" w:rsidR="007426AB" w:rsidRDefault="007426AB" w:rsidP="00F70FBB">
      <w:pPr>
        <w:jc w:val="center"/>
        <w:rPr>
          <w:ins w:id="1104" w:author="angelo parrinello" w:date="2020-09-07T16:10:00Z"/>
          <w:i/>
          <w:iCs/>
        </w:rPr>
      </w:pPr>
    </w:p>
    <w:p w14:paraId="6D913979" w14:textId="7E82A359" w:rsidR="007426AB" w:rsidRDefault="007426AB" w:rsidP="00F70FBB">
      <w:pPr>
        <w:jc w:val="center"/>
        <w:rPr>
          <w:ins w:id="1105" w:author="angelo parrinello" w:date="2020-09-07T16:10:00Z"/>
          <w:i/>
          <w:iCs/>
        </w:rPr>
      </w:pPr>
    </w:p>
    <w:p w14:paraId="74C19566" w14:textId="42C2CC70" w:rsidR="007426AB" w:rsidRDefault="007426AB" w:rsidP="00F70FBB">
      <w:pPr>
        <w:jc w:val="center"/>
        <w:rPr>
          <w:ins w:id="1106" w:author="angelo parrinello" w:date="2020-09-07T16:10:00Z"/>
          <w:i/>
          <w:iCs/>
        </w:rPr>
      </w:pPr>
    </w:p>
    <w:p w14:paraId="4629BA2E" w14:textId="6FD24079" w:rsidR="007426AB" w:rsidRDefault="007426AB" w:rsidP="00F70FBB">
      <w:pPr>
        <w:jc w:val="center"/>
        <w:rPr>
          <w:ins w:id="1107" w:author="angelo parrinello" w:date="2020-09-07T16:10:00Z"/>
          <w:i/>
          <w:iCs/>
        </w:rPr>
      </w:pPr>
    </w:p>
    <w:p w14:paraId="70006082" w14:textId="4C6493B3" w:rsidR="007426AB" w:rsidRDefault="007426AB" w:rsidP="00F70FBB">
      <w:pPr>
        <w:jc w:val="center"/>
        <w:rPr>
          <w:ins w:id="1108" w:author="angelo parrinello" w:date="2020-09-07T16:10:00Z"/>
          <w:i/>
          <w:iCs/>
        </w:rPr>
      </w:pPr>
    </w:p>
    <w:p w14:paraId="7684C5BB" w14:textId="173BE686" w:rsidR="007426AB" w:rsidDel="007426AB" w:rsidRDefault="007426AB">
      <w:pPr>
        <w:pStyle w:val="Titolo2"/>
        <w:rPr>
          <w:del w:id="1109" w:author="angelo parrinello" w:date="2020-09-07T16:10:00Z"/>
          <w:i/>
          <w:iCs/>
        </w:rPr>
      </w:pPr>
    </w:p>
    <w:p w14:paraId="70075567" w14:textId="77777777" w:rsidR="007426AB" w:rsidRPr="007426AB" w:rsidRDefault="007426AB" w:rsidP="007426AB">
      <w:pPr>
        <w:rPr>
          <w:ins w:id="1110" w:author="angelo parrinello" w:date="2020-09-07T16:10:00Z"/>
          <w:rPrChange w:id="1111" w:author="angelo parrinello" w:date="2020-09-07T16:10:00Z">
            <w:rPr>
              <w:ins w:id="1112" w:author="angelo parrinello" w:date="2020-09-07T16:10:00Z"/>
              <w:i/>
              <w:iCs/>
            </w:rPr>
          </w:rPrChange>
        </w:rPr>
        <w:pPrChange w:id="1113" w:author="angelo parrinello" w:date="2020-09-07T16:10:00Z">
          <w:pPr>
            <w:jc w:val="center"/>
          </w:pPr>
        </w:pPrChange>
      </w:pPr>
    </w:p>
    <w:p w14:paraId="539DDBC8" w14:textId="42A85267" w:rsidR="00C9165D" w:rsidRDefault="002F3521">
      <w:pPr>
        <w:pStyle w:val="Titolo2"/>
        <w:pPrChange w:id="1114" w:author="angelo parrinello" w:date="2020-08-06T17:09:00Z">
          <w:pPr/>
        </w:pPrChange>
      </w:pPr>
      <w:bookmarkStart w:id="1115" w:name="_Toc50387801"/>
      <w:ins w:id="1116" w:author="angelo parrinello" w:date="2020-08-06T17:09:00Z">
        <w:r>
          <w:lastRenderedPageBreak/>
          <w:t>Traduzione di entità e associazioni in relazioni</w:t>
        </w:r>
      </w:ins>
      <w:bookmarkEnd w:id="1115"/>
    </w:p>
    <w:p w14:paraId="594E51B0" w14:textId="6AC2EA59" w:rsidR="00F603C5" w:rsidRPr="00F40231" w:rsidRDefault="00337F34" w:rsidP="00337F34">
      <w:pPr>
        <w:rPr>
          <w:lang w:bidi="it-IT"/>
        </w:rPr>
      </w:pPr>
      <w:r w:rsidRPr="00337F34">
        <w:rPr>
          <w:b/>
          <w:bCs/>
          <w:lang w:bidi="it-IT"/>
          <w:rPrChange w:id="1117" w:author="angelo parrinello" w:date="2020-08-06T17:29:00Z">
            <w:rPr>
              <w:lang w:bidi="it-IT"/>
            </w:rPr>
          </w:rPrChange>
        </w:rPr>
        <w:t>CONTRATTO</w:t>
      </w:r>
      <w:r>
        <w:rPr>
          <w:lang w:bidi="it-IT"/>
        </w:rPr>
        <w:t>(</w:t>
      </w:r>
      <w:r w:rsidRPr="00337F34">
        <w:rPr>
          <w:u w:val="single"/>
          <w:lang w:bidi="it-IT"/>
          <w:rPrChange w:id="1118" w:author="angelo parrinello" w:date="2020-08-06T17:29:00Z">
            <w:rPr>
              <w:lang w:bidi="it-IT"/>
            </w:rPr>
          </w:rPrChange>
        </w:rPr>
        <w:t>Codice Contratto</w:t>
      </w:r>
      <w:r>
        <w:rPr>
          <w:lang w:bidi="it-IT"/>
        </w:rPr>
        <w:t xml:space="preserve">, </w:t>
      </w:r>
      <w:r w:rsidRPr="00337F34">
        <w:rPr>
          <w:u w:val="single"/>
          <w:lang w:bidi="it-IT"/>
          <w:rPrChange w:id="1119" w:author="angelo parrinello" w:date="2020-08-06T17:29:00Z">
            <w:rPr>
              <w:lang w:bidi="it-IT"/>
            </w:rPr>
          </w:rPrChange>
        </w:rPr>
        <w:t>Data Inizio</w:t>
      </w:r>
      <w:r>
        <w:rPr>
          <w:lang w:bidi="it-IT"/>
        </w:rPr>
        <w:t xml:space="preserve">, Stipendio, Data Fine*, </w:t>
      </w:r>
      <w:r w:rsidRPr="00F40231">
        <w:rPr>
          <w:lang w:bidi="it-IT"/>
        </w:rPr>
        <w:t>Cuoco_Codice Fiscale: Cuoco</w:t>
      </w:r>
      <w:ins w:id="1120" w:author="angelo parrinello" w:date="2020-08-07T10:11:00Z">
        <w:r w:rsidR="00F603C5" w:rsidRPr="00F40231">
          <w:rPr>
            <w:lang w:bidi="it-IT"/>
          </w:rPr>
          <w:t>*</w:t>
        </w:r>
      </w:ins>
      <w:r w:rsidRPr="00F40231">
        <w:rPr>
          <w:lang w:bidi="it-IT"/>
        </w:rPr>
        <w:t>, Cassiere_Codice Fiscale: Cassiere</w:t>
      </w:r>
      <w:ins w:id="1121" w:author="angelo parrinello" w:date="2020-08-07T10:11:00Z">
        <w:r w:rsidR="00F603C5" w:rsidRPr="00F40231">
          <w:rPr>
            <w:lang w:bidi="it-IT"/>
          </w:rPr>
          <w:t>*</w:t>
        </w:r>
      </w:ins>
      <w:r w:rsidRPr="00F40231">
        <w:rPr>
          <w:lang w:bidi="it-IT"/>
        </w:rPr>
        <w:t>, Cameriere_Codice Fiscale: Cameriere</w:t>
      </w:r>
      <w:ins w:id="1122" w:author="angelo parrinello" w:date="2020-08-07T10:11:00Z">
        <w:r w:rsidR="00F603C5" w:rsidRPr="00F40231">
          <w:rPr>
            <w:lang w:bidi="it-IT"/>
          </w:rPr>
          <w:t>*</w:t>
        </w:r>
      </w:ins>
      <w:r w:rsidRPr="00F40231">
        <w:rPr>
          <w:lang w:bidi="it-IT"/>
        </w:rPr>
        <w:t>)</w:t>
      </w:r>
      <w:ins w:id="1123" w:author="angelo parrinello" w:date="2020-08-07T10:11:00Z">
        <w:r w:rsidR="00F603C5" w:rsidRPr="00F40231">
          <w:rPr>
            <w:lang w:bidi="it-IT"/>
          </w:rPr>
          <w:t xml:space="preserve"> </w:t>
        </w:r>
      </w:ins>
    </w:p>
    <w:p w14:paraId="57CBE817" w14:textId="684EC12C" w:rsidR="00337F34" w:rsidRDefault="00337F34" w:rsidP="00337F34">
      <w:pPr>
        <w:rPr>
          <w:lang w:bidi="it-IT"/>
        </w:rPr>
      </w:pPr>
      <w:r w:rsidRPr="00337F34">
        <w:rPr>
          <w:b/>
          <w:bCs/>
          <w:lang w:bidi="it-IT"/>
          <w:rPrChange w:id="1124" w:author="angelo parrinello" w:date="2020-08-06T17:30:00Z">
            <w:rPr>
              <w:lang w:bidi="it-IT"/>
            </w:rPr>
          </w:rPrChange>
        </w:rPr>
        <w:t>TURNO</w:t>
      </w:r>
      <w:r>
        <w:rPr>
          <w:lang w:bidi="it-IT"/>
        </w:rPr>
        <w:t>(</w:t>
      </w:r>
      <w:r w:rsidRPr="00337F34">
        <w:rPr>
          <w:u w:val="single"/>
          <w:lang w:bidi="it-IT"/>
          <w:rPrChange w:id="1125" w:author="angelo parrinello" w:date="2020-08-06T17:30:00Z">
            <w:rPr>
              <w:lang w:bidi="it-IT"/>
            </w:rPr>
          </w:rPrChange>
        </w:rPr>
        <w:t>Data</w:t>
      </w:r>
      <w:r>
        <w:rPr>
          <w:lang w:bidi="it-IT"/>
        </w:rPr>
        <w:t xml:space="preserve">, </w:t>
      </w:r>
      <w:r w:rsidRPr="00337F34">
        <w:rPr>
          <w:u w:val="single"/>
          <w:lang w:bidi="it-IT"/>
          <w:rPrChange w:id="1126" w:author="angelo parrinello" w:date="2020-08-06T17:30:00Z">
            <w:rPr>
              <w:lang w:bidi="it-IT"/>
            </w:rPr>
          </w:rPrChange>
        </w:rPr>
        <w:t>Ora Inizio</w:t>
      </w:r>
      <w:r>
        <w:rPr>
          <w:lang w:bidi="it-IT"/>
        </w:rPr>
        <w:t xml:space="preserve">, </w:t>
      </w:r>
      <w:r w:rsidRPr="00337F34">
        <w:rPr>
          <w:u w:val="single"/>
          <w:lang w:bidi="it-IT"/>
          <w:rPrChange w:id="1127" w:author="angelo parrinello" w:date="2020-08-06T17:30:00Z">
            <w:rPr>
              <w:lang w:bidi="it-IT"/>
            </w:rPr>
          </w:rPrChange>
        </w:rPr>
        <w:t>Ora Fine</w:t>
      </w:r>
      <w:r>
        <w:rPr>
          <w:lang w:bidi="it-IT"/>
        </w:rPr>
        <w:t>)</w:t>
      </w:r>
    </w:p>
    <w:p w14:paraId="3055B124" w14:textId="66F6D774" w:rsidR="00337F34" w:rsidRDefault="00337F34" w:rsidP="00337F34">
      <w:pPr>
        <w:rPr>
          <w:lang w:bidi="it-IT"/>
        </w:rPr>
      </w:pPr>
      <w:r w:rsidRPr="00337F34">
        <w:rPr>
          <w:b/>
          <w:bCs/>
          <w:lang w:bidi="it-IT"/>
          <w:rPrChange w:id="1128" w:author="angelo parrinello" w:date="2020-08-06T17:32:00Z">
            <w:rPr>
              <w:lang w:bidi="it-IT"/>
            </w:rPr>
          </w:rPrChange>
        </w:rPr>
        <w:t>ESECUZIONE_CASSIERE</w:t>
      </w:r>
      <w:r>
        <w:rPr>
          <w:lang w:bidi="it-IT"/>
        </w:rPr>
        <w:t>(</w:t>
      </w:r>
      <w:r w:rsidRPr="00337F34">
        <w:rPr>
          <w:u w:val="single"/>
          <w:lang w:bidi="it-IT"/>
          <w:rPrChange w:id="1129" w:author="angelo parrinello" w:date="2020-08-06T17:32:00Z">
            <w:rPr>
              <w:lang w:bidi="it-IT"/>
            </w:rPr>
          </w:rPrChange>
        </w:rPr>
        <w:t>Codice Fiscale Cassiere</w:t>
      </w:r>
      <w:r>
        <w:rPr>
          <w:lang w:bidi="it-IT"/>
        </w:rPr>
        <w:t xml:space="preserve">: Cassiere, </w:t>
      </w:r>
      <w:r w:rsidRPr="00337F34">
        <w:rPr>
          <w:u w:val="single"/>
          <w:lang w:bidi="it-IT"/>
          <w:rPrChange w:id="1130" w:author="angelo parrinello" w:date="2020-08-06T17:32:00Z">
            <w:rPr>
              <w:lang w:bidi="it-IT"/>
            </w:rPr>
          </w:rPrChange>
        </w:rPr>
        <w:t>Data Turno</w:t>
      </w:r>
      <w:r>
        <w:rPr>
          <w:lang w:bidi="it-IT"/>
        </w:rPr>
        <w:t xml:space="preserve">: Turno, </w:t>
      </w:r>
      <w:r w:rsidRPr="00337F34">
        <w:rPr>
          <w:u w:val="single"/>
          <w:lang w:bidi="it-IT"/>
          <w:rPrChange w:id="1131" w:author="angelo parrinello" w:date="2020-08-06T17:32:00Z">
            <w:rPr>
              <w:lang w:bidi="it-IT"/>
            </w:rPr>
          </w:rPrChange>
        </w:rPr>
        <w:t>Ora Inizio Turno</w:t>
      </w:r>
      <w:r>
        <w:rPr>
          <w:lang w:bidi="it-IT"/>
        </w:rPr>
        <w:t xml:space="preserve">: Turno, </w:t>
      </w:r>
      <w:r w:rsidRPr="00337F34">
        <w:rPr>
          <w:u w:val="single"/>
          <w:lang w:bidi="it-IT"/>
          <w:rPrChange w:id="1132" w:author="angelo parrinello" w:date="2020-08-06T17:32:00Z">
            <w:rPr>
              <w:lang w:bidi="it-IT"/>
            </w:rPr>
          </w:rPrChange>
        </w:rPr>
        <w:t>Ora Fine Turno</w:t>
      </w:r>
      <w:r>
        <w:rPr>
          <w:lang w:bidi="it-IT"/>
        </w:rPr>
        <w:t>: Turno)</w:t>
      </w:r>
    </w:p>
    <w:p w14:paraId="7014E5DF" w14:textId="1ACB3D5C" w:rsidR="00E912CA" w:rsidRDefault="00E912CA" w:rsidP="00E912CA">
      <w:pPr>
        <w:rPr>
          <w:lang w:bidi="it-IT"/>
        </w:rPr>
      </w:pPr>
      <w:r w:rsidRPr="00E43E43">
        <w:rPr>
          <w:b/>
          <w:bCs/>
          <w:lang w:bidi="it-IT"/>
        </w:rPr>
        <w:t>ESECUZIONE_C</w:t>
      </w:r>
      <w:r>
        <w:rPr>
          <w:b/>
          <w:bCs/>
          <w:lang w:bidi="it-IT"/>
        </w:rPr>
        <w:t>AMERIERE</w:t>
      </w:r>
      <w:r>
        <w:rPr>
          <w:lang w:bidi="it-IT"/>
        </w:rPr>
        <w:t>(</w:t>
      </w:r>
      <w:r w:rsidRPr="00E43E43">
        <w:rPr>
          <w:u w:val="single"/>
          <w:lang w:bidi="it-IT"/>
        </w:rPr>
        <w:t xml:space="preserve">Codice Fiscale </w:t>
      </w:r>
      <w:r>
        <w:rPr>
          <w:u w:val="single"/>
          <w:lang w:bidi="it-IT"/>
        </w:rPr>
        <w:t>Cameriere</w:t>
      </w:r>
      <w:r>
        <w:rPr>
          <w:lang w:bidi="it-IT"/>
        </w:rPr>
        <w:t xml:space="preserve">: Cassiere, </w:t>
      </w:r>
      <w:r w:rsidRPr="00E43E43">
        <w:rPr>
          <w:u w:val="single"/>
          <w:lang w:bidi="it-IT"/>
        </w:rPr>
        <w:t>Data Turno</w:t>
      </w:r>
      <w:r>
        <w:rPr>
          <w:lang w:bidi="it-IT"/>
        </w:rPr>
        <w:t xml:space="preserve">: Turno, </w:t>
      </w:r>
      <w:r w:rsidRPr="00E43E43">
        <w:rPr>
          <w:u w:val="single"/>
          <w:lang w:bidi="it-IT"/>
        </w:rPr>
        <w:t>Ora Inizio Turno</w:t>
      </w:r>
      <w:r>
        <w:rPr>
          <w:lang w:bidi="it-IT"/>
        </w:rPr>
        <w:t xml:space="preserve">: Turno, </w:t>
      </w:r>
      <w:r w:rsidRPr="00E43E43">
        <w:rPr>
          <w:u w:val="single"/>
          <w:lang w:bidi="it-IT"/>
        </w:rPr>
        <w:t>Ora Fine Turno</w:t>
      </w:r>
      <w:r>
        <w:rPr>
          <w:lang w:bidi="it-IT"/>
        </w:rPr>
        <w:t>: Turno)</w:t>
      </w:r>
    </w:p>
    <w:p w14:paraId="7A1A4280" w14:textId="37943B20" w:rsidR="00E912CA" w:rsidRDefault="00E912CA" w:rsidP="00E912CA">
      <w:pPr>
        <w:rPr>
          <w:lang w:bidi="it-IT"/>
        </w:rPr>
      </w:pPr>
      <w:r w:rsidRPr="00E43E43">
        <w:rPr>
          <w:b/>
          <w:bCs/>
          <w:lang w:bidi="it-IT"/>
        </w:rPr>
        <w:t>ESECUZIONE_</w:t>
      </w:r>
      <w:r>
        <w:rPr>
          <w:b/>
          <w:bCs/>
          <w:lang w:bidi="it-IT"/>
        </w:rPr>
        <w:t>CUOCO</w:t>
      </w:r>
      <w:r>
        <w:rPr>
          <w:lang w:bidi="it-IT"/>
        </w:rPr>
        <w:t>(</w:t>
      </w:r>
      <w:r w:rsidRPr="00E43E43">
        <w:rPr>
          <w:u w:val="single"/>
          <w:lang w:bidi="it-IT"/>
        </w:rPr>
        <w:t xml:space="preserve">Codice Fiscale </w:t>
      </w:r>
      <w:r>
        <w:rPr>
          <w:u w:val="single"/>
          <w:lang w:bidi="it-IT"/>
        </w:rPr>
        <w:t>Cuoco</w:t>
      </w:r>
      <w:r>
        <w:rPr>
          <w:lang w:bidi="it-IT"/>
        </w:rPr>
        <w:t xml:space="preserve">: Cassiere, </w:t>
      </w:r>
      <w:r w:rsidRPr="00E43E43">
        <w:rPr>
          <w:u w:val="single"/>
          <w:lang w:bidi="it-IT"/>
        </w:rPr>
        <w:t>Data Turno</w:t>
      </w:r>
      <w:r>
        <w:rPr>
          <w:lang w:bidi="it-IT"/>
        </w:rPr>
        <w:t xml:space="preserve">: Turno, </w:t>
      </w:r>
      <w:r w:rsidRPr="00E43E43">
        <w:rPr>
          <w:u w:val="single"/>
          <w:lang w:bidi="it-IT"/>
        </w:rPr>
        <w:t>Ora Inizio Turno</w:t>
      </w:r>
      <w:r>
        <w:rPr>
          <w:lang w:bidi="it-IT"/>
        </w:rPr>
        <w:t xml:space="preserve">: Turno, </w:t>
      </w:r>
      <w:r w:rsidRPr="00E43E43">
        <w:rPr>
          <w:u w:val="single"/>
          <w:lang w:bidi="it-IT"/>
        </w:rPr>
        <w:t>Ora Fine Turno</w:t>
      </w:r>
      <w:r>
        <w:rPr>
          <w:lang w:bidi="it-IT"/>
        </w:rPr>
        <w:t>: Turno)</w:t>
      </w:r>
    </w:p>
    <w:p w14:paraId="4CACF9CA" w14:textId="3BCF3793" w:rsidR="00E912CA" w:rsidRDefault="00E912CA" w:rsidP="00E912CA">
      <w:pPr>
        <w:rPr>
          <w:ins w:id="1133" w:author="angelo parrinello" w:date="2020-08-06T17:36:00Z"/>
          <w:lang w:bidi="it-IT"/>
        </w:rPr>
      </w:pPr>
      <w:r w:rsidRPr="00E912CA">
        <w:rPr>
          <w:b/>
          <w:bCs/>
          <w:lang w:bidi="it-IT"/>
          <w:rPrChange w:id="1134" w:author="angelo parrinello" w:date="2020-08-06T17:36:00Z">
            <w:rPr>
              <w:lang w:bidi="it-IT"/>
            </w:rPr>
          </w:rPrChange>
        </w:rPr>
        <w:t>CUOCO</w:t>
      </w:r>
      <w:r>
        <w:rPr>
          <w:lang w:bidi="it-IT"/>
        </w:rPr>
        <w:t>(</w:t>
      </w:r>
      <w:ins w:id="1135" w:author="angelo parrinello" w:date="2020-08-06T17:36:00Z">
        <w:r w:rsidRPr="00E912CA">
          <w:rPr>
            <w:u w:val="single"/>
            <w:lang w:bidi="it-IT"/>
            <w:rPrChange w:id="1136" w:author="angelo parrinello" w:date="2020-08-06T17:36:00Z">
              <w:rPr>
                <w:lang w:bidi="it-IT"/>
              </w:rPr>
            </w:rPrChange>
          </w:rPr>
          <w:t>Codice Fiscale</w:t>
        </w:r>
        <w:r>
          <w:rPr>
            <w:lang w:bidi="it-IT"/>
          </w:rPr>
          <w:t>, Nome, Cognome, Genere, Telefono, Indirizzo, E-Mail, Data di Nascita)</w:t>
        </w:r>
      </w:ins>
    </w:p>
    <w:p w14:paraId="1E8C072A" w14:textId="32F1F126" w:rsidR="00E912CA" w:rsidRDefault="00E912CA" w:rsidP="00E912CA">
      <w:pPr>
        <w:rPr>
          <w:ins w:id="1137" w:author="angelo parrinello" w:date="2020-08-06T17:36:00Z"/>
          <w:lang w:bidi="it-IT"/>
        </w:rPr>
      </w:pPr>
      <w:ins w:id="1138" w:author="angelo parrinello" w:date="2020-08-06T17:37:00Z">
        <w:r>
          <w:rPr>
            <w:b/>
            <w:bCs/>
            <w:lang w:bidi="it-IT"/>
          </w:rPr>
          <w:t>CASSIERE</w:t>
        </w:r>
      </w:ins>
      <w:ins w:id="1139" w:author="angelo parrinello" w:date="2020-08-06T17:36:00Z">
        <w:r>
          <w:rPr>
            <w:lang w:bidi="it-IT"/>
          </w:rPr>
          <w:t>(</w:t>
        </w:r>
        <w:r w:rsidRPr="00E43E43">
          <w:rPr>
            <w:u w:val="single"/>
            <w:lang w:bidi="it-IT"/>
          </w:rPr>
          <w:t>Codice Fiscale</w:t>
        </w:r>
        <w:r>
          <w:rPr>
            <w:lang w:bidi="it-IT"/>
          </w:rPr>
          <w:t>, Nome, Cognome, Genere, Telefono, Indirizzo, E-Mail, Data di Nascita)</w:t>
        </w:r>
      </w:ins>
    </w:p>
    <w:p w14:paraId="096ECA45" w14:textId="27002C9C" w:rsidR="00E912CA" w:rsidRDefault="00E912CA" w:rsidP="00E912CA">
      <w:pPr>
        <w:rPr>
          <w:ins w:id="1140" w:author="angelo parrinello" w:date="2020-08-06T17:38:00Z"/>
          <w:lang w:bidi="it-IT"/>
        </w:rPr>
      </w:pPr>
      <w:ins w:id="1141" w:author="angelo parrinello" w:date="2020-08-06T17:37:00Z">
        <w:r>
          <w:rPr>
            <w:b/>
            <w:bCs/>
            <w:lang w:bidi="it-IT"/>
          </w:rPr>
          <w:t>CAMERIERE</w:t>
        </w:r>
      </w:ins>
      <w:ins w:id="1142" w:author="angelo parrinello" w:date="2020-08-06T17:36:00Z">
        <w:r>
          <w:rPr>
            <w:lang w:bidi="it-IT"/>
          </w:rPr>
          <w:t>(</w:t>
        </w:r>
        <w:r w:rsidRPr="00E43E43">
          <w:rPr>
            <w:u w:val="single"/>
            <w:lang w:bidi="it-IT"/>
          </w:rPr>
          <w:t>Codice Fiscale</w:t>
        </w:r>
        <w:r>
          <w:rPr>
            <w:lang w:bidi="it-IT"/>
          </w:rPr>
          <w:t>, Nome, Cognome, Genere, Telefono, Indirizzo, E-Mail, Data di Nascita)</w:t>
        </w:r>
      </w:ins>
    </w:p>
    <w:p w14:paraId="4C29C29C" w14:textId="46EFDE2D" w:rsidR="006D4F00" w:rsidRDefault="00E912CA" w:rsidP="00E912CA">
      <w:pPr>
        <w:rPr>
          <w:ins w:id="1143" w:author="angelo parrinello" w:date="2020-08-06T17:45:00Z"/>
          <w:lang w:bidi="it-IT"/>
        </w:rPr>
      </w:pPr>
      <w:ins w:id="1144" w:author="angelo parrinello" w:date="2020-08-06T17:38:00Z">
        <w:r w:rsidRPr="00E912CA">
          <w:rPr>
            <w:b/>
            <w:bCs/>
            <w:lang w:bidi="it-IT"/>
            <w:rPrChange w:id="1145" w:author="angelo parrinello" w:date="2020-08-06T17:44:00Z">
              <w:rPr>
                <w:lang w:bidi="it-IT"/>
              </w:rPr>
            </w:rPrChange>
          </w:rPr>
          <w:t>SERVIZIO</w:t>
        </w:r>
        <w:r>
          <w:rPr>
            <w:lang w:bidi="it-IT"/>
          </w:rPr>
          <w:t>(</w:t>
        </w:r>
        <w:r w:rsidRPr="00E912CA">
          <w:rPr>
            <w:u w:val="single"/>
            <w:lang w:bidi="it-IT"/>
            <w:rPrChange w:id="1146" w:author="angelo parrinello" w:date="2020-08-06T17:44:00Z">
              <w:rPr>
                <w:lang w:bidi="it-IT"/>
              </w:rPr>
            </w:rPrChange>
          </w:rPr>
          <w:t>Numero Tavolo</w:t>
        </w:r>
        <w:r>
          <w:rPr>
            <w:lang w:bidi="it-IT"/>
          </w:rPr>
          <w:t xml:space="preserve">: </w:t>
        </w:r>
      </w:ins>
      <w:ins w:id="1147" w:author="angelo parrinello" w:date="2020-08-06T17:43:00Z">
        <w:r>
          <w:rPr>
            <w:lang w:bidi="it-IT"/>
          </w:rPr>
          <w:t xml:space="preserve">Tavolo, </w:t>
        </w:r>
        <w:r w:rsidRPr="00E912CA">
          <w:rPr>
            <w:u w:val="single"/>
            <w:lang w:bidi="it-IT"/>
            <w:rPrChange w:id="1148" w:author="angelo parrinello" w:date="2020-08-06T17:44:00Z">
              <w:rPr>
                <w:lang w:bidi="it-IT"/>
              </w:rPr>
            </w:rPrChange>
          </w:rPr>
          <w:t>Codice Fiscale Cameriere</w:t>
        </w:r>
      </w:ins>
      <w:ins w:id="1149" w:author="angelo parrinello" w:date="2020-08-06T17:44:00Z">
        <w:r>
          <w:rPr>
            <w:lang w:bidi="it-IT"/>
          </w:rPr>
          <w:t xml:space="preserve">: Cameriere, </w:t>
        </w:r>
        <w:r w:rsidRPr="00E912CA">
          <w:rPr>
            <w:u w:val="single"/>
            <w:lang w:bidi="it-IT"/>
            <w:rPrChange w:id="1150" w:author="angelo parrinello" w:date="2020-08-06T17:44:00Z">
              <w:rPr>
                <w:lang w:bidi="it-IT"/>
              </w:rPr>
            </w:rPrChange>
          </w:rPr>
          <w:t>Data Turno</w:t>
        </w:r>
        <w:r>
          <w:rPr>
            <w:lang w:bidi="it-IT"/>
          </w:rPr>
          <w:t xml:space="preserve">: Turno, </w:t>
        </w:r>
        <w:r w:rsidRPr="00E912CA">
          <w:rPr>
            <w:u w:val="single"/>
            <w:lang w:bidi="it-IT"/>
            <w:rPrChange w:id="1151" w:author="angelo parrinello" w:date="2020-08-06T17:44:00Z">
              <w:rPr>
                <w:lang w:bidi="it-IT"/>
              </w:rPr>
            </w:rPrChange>
          </w:rPr>
          <w:t>Ora Inizio Turno</w:t>
        </w:r>
        <w:r>
          <w:rPr>
            <w:lang w:bidi="it-IT"/>
          </w:rPr>
          <w:t xml:space="preserve">: Turno, </w:t>
        </w:r>
        <w:r w:rsidRPr="00E912CA">
          <w:rPr>
            <w:u w:val="single"/>
            <w:lang w:bidi="it-IT"/>
            <w:rPrChange w:id="1152" w:author="angelo parrinello" w:date="2020-08-06T17:44:00Z">
              <w:rPr>
                <w:lang w:bidi="it-IT"/>
              </w:rPr>
            </w:rPrChange>
          </w:rPr>
          <w:t>Ora Fine Turno</w:t>
        </w:r>
        <w:r>
          <w:rPr>
            <w:lang w:bidi="it-IT"/>
          </w:rPr>
          <w:t>: Turno)</w:t>
        </w:r>
      </w:ins>
    </w:p>
    <w:p w14:paraId="3A45C091" w14:textId="15B58319" w:rsidR="006D4F00" w:rsidRDefault="006D4F00" w:rsidP="00E912CA">
      <w:pPr>
        <w:rPr>
          <w:ins w:id="1153" w:author="angelo parrinello" w:date="2020-08-06T17:53:00Z"/>
          <w:lang w:bidi="it-IT"/>
        </w:rPr>
      </w:pPr>
      <w:ins w:id="1154" w:author="angelo parrinello" w:date="2020-08-06T17:45:00Z">
        <w:r w:rsidRPr="006D4F00">
          <w:rPr>
            <w:b/>
            <w:bCs/>
            <w:lang w:bidi="it-IT"/>
            <w:rPrChange w:id="1155" w:author="angelo parrinello" w:date="2020-08-06T17:45:00Z">
              <w:rPr>
                <w:lang w:bidi="it-IT"/>
              </w:rPr>
            </w:rPrChange>
          </w:rPr>
          <w:t>ORDINE</w:t>
        </w:r>
        <w:r>
          <w:rPr>
            <w:lang w:bidi="it-IT"/>
          </w:rPr>
          <w:t>(</w:t>
        </w:r>
        <w:r w:rsidRPr="006D4F00">
          <w:rPr>
            <w:u w:val="single"/>
            <w:lang w:bidi="it-IT"/>
            <w:rPrChange w:id="1156" w:author="angelo parrinello" w:date="2020-08-06T17:45:00Z">
              <w:rPr>
                <w:lang w:bidi="it-IT"/>
              </w:rPr>
            </w:rPrChange>
          </w:rPr>
          <w:t>Codice Ordine</w:t>
        </w:r>
        <w:r>
          <w:rPr>
            <w:lang w:bidi="it-IT"/>
          </w:rPr>
          <w:t xml:space="preserve">, </w:t>
        </w:r>
      </w:ins>
      <w:ins w:id="1157" w:author="angelo parrinello" w:date="2020-08-06T17:46:00Z">
        <w:r>
          <w:rPr>
            <w:lang w:bidi="it-IT"/>
          </w:rPr>
          <w:t>Prezzo Unitario, Quantità, Data, P.IVA</w:t>
        </w:r>
      </w:ins>
      <w:ins w:id="1158" w:author="angelo parrinello" w:date="2020-08-06T17:47:00Z">
        <w:r>
          <w:rPr>
            <w:lang w:bidi="it-IT"/>
          </w:rPr>
          <w:t>: DDT</w:t>
        </w:r>
      </w:ins>
      <w:ins w:id="1159" w:author="angelo parrinello" w:date="2020-08-06T17:46:00Z">
        <w:r>
          <w:rPr>
            <w:lang w:bidi="it-IT"/>
          </w:rPr>
          <w:t>, Anno</w:t>
        </w:r>
      </w:ins>
      <w:ins w:id="1160" w:author="angelo parrinello" w:date="2020-08-06T17:47:00Z">
        <w:r>
          <w:rPr>
            <w:lang w:bidi="it-IT"/>
          </w:rPr>
          <w:t>: DDT</w:t>
        </w:r>
      </w:ins>
      <w:ins w:id="1161" w:author="angelo parrinello" w:date="2020-08-06T17:46:00Z">
        <w:r>
          <w:rPr>
            <w:lang w:bidi="it-IT"/>
          </w:rPr>
          <w:t>, Numero</w:t>
        </w:r>
      </w:ins>
      <w:ins w:id="1162" w:author="angelo parrinello" w:date="2020-08-06T17:47:00Z">
        <w:r>
          <w:rPr>
            <w:lang w:bidi="it-IT"/>
          </w:rPr>
          <w:t>: DDT</w:t>
        </w:r>
      </w:ins>
      <w:ins w:id="1163" w:author="angelo parrinello" w:date="2020-08-06T17:46:00Z">
        <w:r>
          <w:rPr>
            <w:lang w:bidi="it-IT"/>
          </w:rPr>
          <w:t>, Cod</w:t>
        </w:r>
      </w:ins>
      <w:ins w:id="1164" w:author="angelo parrinello" w:date="2020-08-06T17:48:00Z">
        <w:r>
          <w:rPr>
            <w:lang w:bidi="it-IT"/>
          </w:rPr>
          <w:t>ice Ingrediente: Ingrediente, Codice Fiscale</w:t>
        </w:r>
      </w:ins>
      <w:ins w:id="1165" w:author="angelo parrinello" w:date="2020-08-06T17:52:00Z">
        <w:r>
          <w:rPr>
            <w:lang w:bidi="it-IT"/>
          </w:rPr>
          <w:t xml:space="preserve">: Cuoco) </w:t>
        </w:r>
      </w:ins>
    </w:p>
    <w:p w14:paraId="5C6678A9" w14:textId="03A208D4" w:rsidR="006D4F00" w:rsidRDefault="006D4F00" w:rsidP="00E912CA">
      <w:pPr>
        <w:rPr>
          <w:ins w:id="1166" w:author="angelo parrinello" w:date="2020-08-06T17:53:00Z"/>
          <w:lang w:bidi="it-IT"/>
        </w:rPr>
      </w:pPr>
      <w:ins w:id="1167" w:author="angelo parrinello" w:date="2020-08-06T17:53:00Z">
        <w:r w:rsidRPr="006D4F00">
          <w:rPr>
            <w:b/>
            <w:bCs/>
            <w:lang w:bidi="it-IT"/>
            <w:rPrChange w:id="1168" w:author="angelo parrinello" w:date="2020-08-06T17:53:00Z">
              <w:rPr>
                <w:lang w:bidi="it-IT"/>
              </w:rPr>
            </w:rPrChange>
          </w:rPr>
          <w:t>INGREDIENTE</w:t>
        </w:r>
        <w:r>
          <w:rPr>
            <w:lang w:bidi="it-IT"/>
          </w:rPr>
          <w:t>(</w:t>
        </w:r>
        <w:r w:rsidRPr="006D4F00">
          <w:rPr>
            <w:u w:val="single"/>
            <w:lang w:bidi="it-IT"/>
            <w:rPrChange w:id="1169" w:author="angelo parrinello" w:date="2020-08-06T17:53:00Z">
              <w:rPr>
                <w:lang w:bidi="it-IT"/>
              </w:rPr>
            </w:rPrChange>
          </w:rPr>
          <w:t>Codice</w:t>
        </w:r>
        <w:r>
          <w:rPr>
            <w:lang w:bidi="it-IT"/>
          </w:rPr>
          <w:t>, Nome, Scorta, Descrizione)</w:t>
        </w:r>
      </w:ins>
    </w:p>
    <w:p w14:paraId="7A3954E0" w14:textId="29FDB33D" w:rsidR="006D4F00" w:rsidRDefault="006D4F00" w:rsidP="00E912CA">
      <w:pPr>
        <w:rPr>
          <w:ins w:id="1170" w:author="angelo parrinello" w:date="2020-08-06T17:54:00Z"/>
          <w:lang w:bidi="it-IT"/>
        </w:rPr>
      </w:pPr>
      <w:ins w:id="1171" w:author="angelo parrinello" w:date="2020-08-06T17:53:00Z">
        <w:r w:rsidRPr="006D4F00">
          <w:rPr>
            <w:b/>
            <w:bCs/>
            <w:lang w:bidi="it-IT"/>
            <w:rPrChange w:id="1172" w:author="angelo parrinello" w:date="2020-08-06T17:54:00Z">
              <w:rPr>
                <w:lang w:bidi="it-IT"/>
              </w:rPr>
            </w:rPrChange>
          </w:rPr>
          <w:t>SCONTRINO</w:t>
        </w:r>
        <w:r>
          <w:rPr>
            <w:lang w:bidi="it-IT"/>
          </w:rPr>
          <w:t>(</w:t>
        </w:r>
        <w:r w:rsidRPr="006D4F00">
          <w:rPr>
            <w:u w:val="single"/>
            <w:lang w:bidi="it-IT"/>
            <w:rPrChange w:id="1173" w:author="angelo parrinello" w:date="2020-08-06T17:54:00Z">
              <w:rPr>
                <w:lang w:bidi="it-IT"/>
              </w:rPr>
            </w:rPrChange>
          </w:rPr>
          <w:t>Data</w:t>
        </w:r>
        <w:r>
          <w:rPr>
            <w:lang w:bidi="it-IT"/>
          </w:rPr>
          <w:t xml:space="preserve">, </w:t>
        </w:r>
        <w:r w:rsidRPr="006D4F00">
          <w:rPr>
            <w:u w:val="single"/>
            <w:lang w:bidi="it-IT"/>
            <w:rPrChange w:id="1174" w:author="angelo parrinello" w:date="2020-08-06T17:54:00Z">
              <w:rPr>
                <w:lang w:bidi="it-IT"/>
              </w:rPr>
            </w:rPrChange>
          </w:rPr>
          <w:t>Numero</w:t>
        </w:r>
        <w:r>
          <w:rPr>
            <w:lang w:bidi="it-IT"/>
          </w:rPr>
          <w:t>, Ora, Totale, Coperto, Codice Fiscale: Cassiere)</w:t>
        </w:r>
      </w:ins>
      <w:ins w:id="1175" w:author="angelo parrinello" w:date="2020-08-06T17:54:00Z">
        <w:r>
          <w:rPr>
            <w:lang w:bidi="it-IT"/>
          </w:rPr>
          <w:t xml:space="preserve"> </w:t>
        </w:r>
      </w:ins>
    </w:p>
    <w:p w14:paraId="03149C5B" w14:textId="6081C74E" w:rsidR="00F40231" w:rsidRDefault="006D4F00" w:rsidP="00E912CA">
      <w:pPr>
        <w:rPr>
          <w:ins w:id="1176" w:author="angelo parrinello" w:date="2020-08-06T17:55:00Z"/>
          <w:lang w:bidi="it-IT"/>
        </w:rPr>
      </w:pPr>
      <w:ins w:id="1177" w:author="angelo parrinello" w:date="2020-08-06T17:54:00Z">
        <w:r w:rsidRPr="006D4F00">
          <w:rPr>
            <w:b/>
            <w:bCs/>
            <w:lang w:bidi="it-IT"/>
            <w:rPrChange w:id="1178" w:author="angelo parrinello" w:date="2020-08-06T17:55:00Z">
              <w:rPr>
                <w:lang w:bidi="it-IT"/>
              </w:rPr>
            </w:rPrChange>
          </w:rPr>
          <w:t>PAGAMENTO</w:t>
        </w:r>
        <w:r>
          <w:rPr>
            <w:lang w:bidi="it-IT"/>
          </w:rPr>
          <w:t>(</w:t>
        </w:r>
        <w:r w:rsidRPr="00F40231">
          <w:rPr>
            <w:lang w:bidi="it-IT"/>
          </w:rPr>
          <w:t>Numero Tavolo: Tavolo, Data Prenotazione: Prenotazione, Ora Prenotazione: Prenotazione</w:t>
        </w:r>
        <w:r>
          <w:rPr>
            <w:lang w:bidi="it-IT"/>
          </w:rPr>
          <w:t xml:space="preserve">, </w:t>
        </w:r>
      </w:ins>
      <w:ins w:id="1179" w:author="angelo parrinello" w:date="2020-08-06T17:55:00Z">
        <w:r w:rsidR="00DA799B" w:rsidRPr="00F40231">
          <w:rPr>
            <w:u w:val="single"/>
            <w:lang w:bidi="it-IT"/>
            <w:rPrChange w:id="1180" w:author="angelo parrinello" w:date="2020-08-07T10:21:00Z">
              <w:rPr>
                <w:lang w:bidi="it-IT"/>
              </w:rPr>
            </w:rPrChange>
          </w:rPr>
          <w:t>Data Scontrino</w:t>
        </w:r>
        <w:r w:rsidR="00DA799B">
          <w:rPr>
            <w:lang w:bidi="it-IT"/>
          </w:rPr>
          <w:t xml:space="preserve">: Scontrino, </w:t>
        </w:r>
        <w:r w:rsidR="00DA799B" w:rsidRPr="00F40231">
          <w:rPr>
            <w:u w:val="single"/>
            <w:lang w:bidi="it-IT"/>
            <w:rPrChange w:id="1181" w:author="angelo parrinello" w:date="2020-08-07T10:21:00Z">
              <w:rPr>
                <w:lang w:bidi="it-IT"/>
              </w:rPr>
            </w:rPrChange>
          </w:rPr>
          <w:t>Numero Scontrino</w:t>
        </w:r>
        <w:r w:rsidR="00DA799B">
          <w:rPr>
            <w:lang w:bidi="it-IT"/>
          </w:rPr>
          <w:t>: Scontrino, Metodo di Pagamento)</w:t>
        </w:r>
      </w:ins>
      <w:ins w:id="1182" w:author="angelo parrinello" w:date="2020-08-07T10:24:00Z">
        <w:r w:rsidR="00F40231">
          <w:rPr>
            <w:lang w:bidi="it-IT"/>
          </w:rPr>
          <w:t xml:space="preserve">                                                           </w:t>
        </w:r>
      </w:ins>
      <w:ins w:id="1183" w:author="angelo parrinello" w:date="2020-08-07T10:25:00Z">
        <w:r w:rsidR="00F40231">
          <w:rPr>
            <w:lang w:bidi="it-IT"/>
          </w:rPr>
          <w:t xml:space="preserve">                                    </w:t>
        </w:r>
      </w:ins>
      <w:ins w:id="1184" w:author="angelo parrinello" w:date="2020-08-07T10:21:00Z">
        <w:r w:rsidR="00F40231" w:rsidRPr="00F40231">
          <w:rPr>
            <w:b/>
            <w:bCs/>
            <w:lang w:bidi="it-IT"/>
            <w:rPrChange w:id="1185" w:author="angelo parrinello" w:date="2020-08-07T10:22:00Z">
              <w:rPr>
                <w:lang w:bidi="it-IT"/>
              </w:rPr>
            </w:rPrChange>
          </w:rPr>
          <w:t>UNIQUE</w:t>
        </w:r>
        <w:r w:rsidR="00F40231">
          <w:rPr>
            <w:lang w:bidi="it-IT"/>
          </w:rPr>
          <w:t xml:space="preserve"> (</w:t>
        </w:r>
        <w:r w:rsidR="00F40231" w:rsidRPr="00E039A2">
          <w:rPr>
            <w:lang w:bidi="it-IT"/>
          </w:rPr>
          <w:t>Numero Tavolo, Data Prenotazione</w:t>
        </w:r>
        <w:r w:rsidR="00F40231">
          <w:rPr>
            <w:lang w:bidi="it-IT"/>
          </w:rPr>
          <w:t>, Ora</w:t>
        </w:r>
        <w:r w:rsidR="00F40231" w:rsidRPr="00E039A2">
          <w:rPr>
            <w:lang w:bidi="it-IT"/>
          </w:rPr>
          <w:t xml:space="preserve"> Prenotazione</w:t>
        </w:r>
      </w:ins>
      <w:ins w:id="1186" w:author="angelo parrinello" w:date="2020-08-07T10:22:00Z">
        <w:r w:rsidR="00F40231">
          <w:rPr>
            <w:lang w:bidi="it-IT"/>
          </w:rPr>
          <w:t>)</w:t>
        </w:r>
      </w:ins>
    </w:p>
    <w:p w14:paraId="5E5D5DD6" w14:textId="0740869F" w:rsidR="00DA799B" w:rsidRDefault="00DA799B" w:rsidP="00E912CA">
      <w:pPr>
        <w:rPr>
          <w:ins w:id="1187" w:author="angelo parrinello" w:date="2020-08-06T17:56:00Z"/>
          <w:lang w:bidi="it-IT"/>
        </w:rPr>
      </w:pPr>
      <w:ins w:id="1188" w:author="angelo parrinello" w:date="2020-08-06T17:55:00Z">
        <w:r w:rsidRPr="00DA799B">
          <w:rPr>
            <w:b/>
            <w:bCs/>
            <w:lang w:bidi="it-IT"/>
            <w:rPrChange w:id="1189" w:author="angelo parrinello" w:date="2020-08-06T17:56:00Z">
              <w:rPr>
                <w:lang w:bidi="it-IT"/>
              </w:rPr>
            </w:rPrChange>
          </w:rPr>
          <w:t>CLIENTE</w:t>
        </w:r>
        <w:r>
          <w:rPr>
            <w:lang w:bidi="it-IT"/>
          </w:rPr>
          <w:t>(</w:t>
        </w:r>
        <w:r w:rsidRPr="00DA799B">
          <w:rPr>
            <w:u w:val="single"/>
            <w:lang w:bidi="it-IT"/>
            <w:rPrChange w:id="1190" w:author="angelo parrinello" w:date="2020-08-06T17:56:00Z">
              <w:rPr>
                <w:lang w:bidi="it-IT"/>
              </w:rPr>
            </w:rPrChange>
          </w:rPr>
          <w:t xml:space="preserve">Numero di </w:t>
        </w:r>
      </w:ins>
      <w:ins w:id="1191" w:author="angelo parrinello" w:date="2020-08-06T17:56:00Z">
        <w:r w:rsidRPr="00DA799B">
          <w:rPr>
            <w:u w:val="single"/>
            <w:lang w:bidi="it-IT"/>
            <w:rPrChange w:id="1192" w:author="angelo parrinello" w:date="2020-08-06T17:56:00Z">
              <w:rPr>
                <w:lang w:bidi="it-IT"/>
              </w:rPr>
            </w:rPrChange>
          </w:rPr>
          <w:t>telefono</w:t>
        </w:r>
        <w:r>
          <w:rPr>
            <w:lang w:bidi="it-IT"/>
          </w:rPr>
          <w:t>, Nome, Cognome)</w:t>
        </w:r>
      </w:ins>
    </w:p>
    <w:p w14:paraId="51792414" w14:textId="51CDF961" w:rsidR="00DA799B" w:rsidRDefault="00DA799B" w:rsidP="00E912CA">
      <w:pPr>
        <w:rPr>
          <w:ins w:id="1193" w:author="angelo parrinello" w:date="2020-08-06T17:57:00Z"/>
          <w:lang w:bidi="it-IT"/>
        </w:rPr>
      </w:pPr>
      <w:ins w:id="1194" w:author="angelo parrinello" w:date="2020-08-06T17:56:00Z">
        <w:r w:rsidRPr="000E2EA5">
          <w:rPr>
            <w:b/>
            <w:bCs/>
            <w:lang w:bidi="it-IT"/>
            <w:rPrChange w:id="1195" w:author="angelo parrinello" w:date="2020-08-06T17:57:00Z">
              <w:rPr>
                <w:lang w:bidi="it-IT"/>
              </w:rPr>
            </w:rPrChange>
          </w:rPr>
          <w:t>GRADIMENTO</w:t>
        </w:r>
        <w:r>
          <w:rPr>
            <w:lang w:bidi="it-IT"/>
          </w:rPr>
          <w:t>(</w:t>
        </w:r>
        <w:r w:rsidRPr="000E2EA5">
          <w:rPr>
            <w:u w:val="single"/>
            <w:lang w:bidi="it-IT"/>
            <w:rPrChange w:id="1196" w:author="angelo parrinello" w:date="2020-08-06T17:57:00Z">
              <w:rPr>
                <w:lang w:bidi="it-IT"/>
              </w:rPr>
            </w:rPrChange>
          </w:rPr>
          <w:t>Numero Tavolo</w:t>
        </w:r>
        <w:r>
          <w:rPr>
            <w:lang w:bidi="it-IT"/>
          </w:rPr>
          <w:t xml:space="preserve">: Tavolo, </w:t>
        </w:r>
        <w:r w:rsidRPr="000E2EA5">
          <w:rPr>
            <w:u w:val="single"/>
            <w:lang w:bidi="it-IT"/>
            <w:rPrChange w:id="1197" w:author="angelo parrinello" w:date="2020-08-06T17:57:00Z">
              <w:rPr>
                <w:lang w:bidi="it-IT"/>
              </w:rPr>
            </w:rPrChange>
          </w:rPr>
          <w:t>Data Prenotazione</w:t>
        </w:r>
        <w:r>
          <w:rPr>
            <w:lang w:bidi="it-IT"/>
          </w:rPr>
          <w:t xml:space="preserve">: Prenotazione, </w:t>
        </w:r>
        <w:r w:rsidRPr="000E2EA5">
          <w:rPr>
            <w:u w:val="single"/>
            <w:lang w:bidi="it-IT"/>
            <w:rPrChange w:id="1198" w:author="angelo parrinello" w:date="2020-08-06T17:57:00Z">
              <w:rPr>
                <w:lang w:bidi="it-IT"/>
              </w:rPr>
            </w:rPrChange>
          </w:rPr>
          <w:t xml:space="preserve">Ora </w:t>
        </w:r>
        <w:r w:rsidR="000E2EA5" w:rsidRPr="000E2EA5">
          <w:rPr>
            <w:u w:val="single"/>
            <w:lang w:bidi="it-IT"/>
            <w:rPrChange w:id="1199" w:author="angelo parrinello" w:date="2020-08-06T17:57:00Z">
              <w:rPr>
                <w:lang w:bidi="it-IT"/>
              </w:rPr>
            </w:rPrChange>
          </w:rPr>
          <w:t xml:space="preserve">Prenotazione: </w:t>
        </w:r>
        <w:r w:rsidR="000E2EA5">
          <w:rPr>
            <w:lang w:bidi="it-IT"/>
          </w:rPr>
          <w:t>Prenotazione, Importo Mancia</w:t>
        </w:r>
      </w:ins>
      <w:ins w:id="1200" w:author="angelo parrinello" w:date="2020-08-06T17:57:00Z">
        <w:r w:rsidR="000E2EA5">
          <w:rPr>
            <w:lang w:bidi="it-IT"/>
          </w:rPr>
          <w:t xml:space="preserve">*, Livello Gradimento*, Codice Fiscale: Cameriere)                                                                                                      </w:t>
        </w:r>
      </w:ins>
    </w:p>
    <w:p w14:paraId="354AC03E" w14:textId="68E168A2" w:rsidR="000E2EA5" w:rsidRDefault="000E2EA5" w:rsidP="00E912CA">
      <w:pPr>
        <w:rPr>
          <w:ins w:id="1201" w:author="angelo parrinello" w:date="2020-08-06T17:59:00Z"/>
          <w:lang w:bidi="it-IT"/>
        </w:rPr>
      </w:pPr>
      <w:ins w:id="1202" w:author="angelo parrinello" w:date="2020-08-06T17:58:00Z">
        <w:r w:rsidRPr="000E2EA5">
          <w:rPr>
            <w:b/>
            <w:bCs/>
            <w:lang w:bidi="it-IT"/>
            <w:rPrChange w:id="1203" w:author="angelo parrinello" w:date="2020-08-06T17:59:00Z">
              <w:rPr>
                <w:lang w:bidi="it-IT"/>
              </w:rPr>
            </w:rPrChange>
          </w:rPr>
          <w:t>DDT</w:t>
        </w:r>
        <w:r>
          <w:rPr>
            <w:lang w:bidi="it-IT"/>
          </w:rPr>
          <w:t>(</w:t>
        </w:r>
        <w:r w:rsidRPr="000E2EA5">
          <w:rPr>
            <w:u w:val="single"/>
            <w:lang w:bidi="it-IT"/>
            <w:rPrChange w:id="1204" w:author="angelo parrinello" w:date="2020-08-06T17:59:00Z">
              <w:rPr>
                <w:lang w:bidi="it-IT"/>
              </w:rPr>
            </w:rPrChange>
          </w:rPr>
          <w:t>P.IVA</w:t>
        </w:r>
      </w:ins>
      <w:ins w:id="1205" w:author="angelo parrinello" w:date="2020-08-06T17:59:00Z">
        <w:r>
          <w:rPr>
            <w:lang w:bidi="it-IT"/>
          </w:rPr>
          <w:t>: Fornitore</w:t>
        </w:r>
      </w:ins>
      <w:ins w:id="1206" w:author="angelo parrinello" w:date="2020-08-06T17:58:00Z">
        <w:r>
          <w:rPr>
            <w:lang w:bidi="it-IT"/>
          </w:rPr>
          <w:t>,</w:t>
        </w:r>
      </w:ins>
      <w:ins w:id="1207" w:author="angelo parrinello" w:date="2020-08-06T17:59:00Z">
        <w:r>
          <w:rPr>
            <w:lang w:bidi="it-IT"/>
          </w:rPr>
          <w:t xml:space="preserve"> </w:t>
        </w:r>
        <w:r w:rsidRPr="000E2EA5">
          <w:rPr>
            <w:u w:val="single"/>
            <w:lang w:bidi="it-IT"/>
            <w:rPrChange w:id="1208" w:author="angelo parrinello" w:date="2020-08-06T17:59:00Z">
              <w:rPr>
                <w:lang w:bidi="it-IT"/>
              </w:rPr>
            </w:rPrChange>
          </w:rPr>
          <w:t>Anno</w:t>
        </w:r>
        <w:r>
          <w:rPr>
            <w:lang w:bidi="it-IT"/>
          </w:rPr>
          <w:t xml:space="preserve">, </w:t>
        </w:r>
        <w:r w:rsidRPr="000E2EA5">
          <w:rPr>
            <w:u w:val="single"/>
            <w:lang w:bidi="it-IT"/>
            <w:rPrChange w:id="1209" w:author="angelo parrinello" w:date="2020-08-06T17:59:00Z">
              <w:rPr>
                <w:lang w:bidi="it-IT"/>
              </w:rPr>
            </w:rPrChange>
          </w:rPr>
          <w:t>Numero</w:t>
        </w:r>
        <w:r>
          <w:rPr>
            <w:lang w:bidi="it-IT"/>
          </w:rPr>
          <w:t>, Data partenza, Luogo partenza, Data consegna, Corriere*)</w:t>
        </w:r>
      </w:ins>
      <w:ins w:id="1210" w:author="angelo parrinello" w:date="2020-08-06T17:58:00Z">
        <w:r>
          <w:rPr>
            <w:lang w:bidi="it-IT"/>
          </w:rPr>
          <w:t xml:space="preserve"> </w:t>
        </w:r>
      </w:ins>
    </w:p>
    <w:p w14:paraId="2A77FF65" w14:textId="2F1FB332" w:rsidR="000E2EA5" w:rsidRDefault="000E2EA5" w:rsidP="00E912CA">
      <w:pPr>
        <w:rPr>
          <w:ins w:id="1211" w:author="angelo parrinello" w:date="2020-08-06T18:00:00Z"/>
          <w:lang w:bidi="it-IT"/>
        </w:rPr>
      </w:pPr>
      <w:ins w:id="1212" w:author="angelo parrinello" w:date="2020-08-06T17:59:00Z">
        <w:r w:rsidRPr="000E2EA5">
          <w:rPr>
            <w:b/>
            <w:bCs/>
            <w:lang w:bidi="it-IT"/>
            <w:rPrChange w:id="1213" w:author="angelo parrinello" w:date="2020-08-06T18:00:00Z">
              <w:rPr>
                <w:lang w:bidi="it-IT"/>
              </w:rPr>
            </w:rPrChange>
          </w:rPr>
          <w:t>FORNITORE</w:t>
        </w:r>
        <w:r>
          <w:rPr>
            <w:lang w:bidi="it-IT"/>
          </w:rPr>
          <w:t>(</w:t>
        </w:r>
      </w:ins>
      <w:ins w:id="1214" w:author="angelo parrinello" w:date="2020-08-06T18:00:00Z">
        <w:r w:rsidRPr="000E2EA5">
          <w:rPr>
            <w:u w:val="single"/>
            <w:lang w:bidi="it-IT"/>
            <w:rPrChange w:id="1215" w:author="angelo parrinello" w:date="2020-08-06T18:00:00Z">
              <w:rPr>
                <w:lang w:bidi="it-IT"/>
              </w:rPr>
            </w:rPrChange>
          </w:rPr>
          <w:t>P.IVA</w:t>
        </w:r>
        <w:r>
          <w:rPr>
            <w:lang w:bidi="it-IT"/>
          </w:rPr>
          <w:t xml:space="preserve">, Nome Azienda, Telefono, E-Mail, Stato)                 </w:t>
        </w:r>
        <w:r w:rsidRPr="000E2EA5">
          <w:rPr>
            <w:b/>
            <w:bCs/>
            <w:lang w:bidi="it-IT"/>
            <w:rPrChange w:id="1216" w:author="angelo parrinello" w:date="2020-08-06T18:00:00Z">
              <w:rPr>
                <w:lang w:bidi="it-IT"/>
              </w:rPr>
            </w:rPrChange>
          </w:rPr>
          <w:t>UNIQUE</w:t>
        </w:r>
        <w:r>
          <w:rPr>
            <w:lang w:bidi="it-IT"/>
          </w:rPr>
          <w:t>(Nome Azienda)</w:t>
        </w:r>
      </w:ins>
    </w:p>
    <w:p w14:paraId="6E2A5556" w14:textId="4E4B705A" w:rsidR="000E2EA5" w:rsidRDefault="000E2EA5" w:rsidP="00E912CA">
      <w:pPr>
        <w:rPr>
          <w:ins w:id="1217" w:author="angelo parrinello" w:date="2020-08-06T18:04:00Z"/>
          <w:lang w:bidi="it-IT"/>
        </w:rPr>
      </w:pPr>
      <w:ins w:id="1218" w:author="angelo parrinello" w:date="2020-08-06T18:00:00Z">
        <w:r w:rsidRPr="000E2EA5">
          <w:rPr>
            <w:b/>
            <w:bCs/>
            <w:lang w:bidi="it-IT"/>
            <w:rPrChange w:id="1219" w:author="angelo parrinello" w:date="2020-08-06T18:03:00Z">
              <w:rPr>
                <w:lang w:bidi="it-IT"/>
              </w:rPr>
            </w:rPrChange>
          </w:rPr>
          <w:lastRenderedPageBreak/>
          <w:t>FATTURA</w:t>
        </w:r>
        <w:r>
          <w:rPr>
            <w:lang w:bidi="it-IT"/>
          </w:rPr>
          <w:t>(</w:t>
        </w:r>
      </w:ins>
      <w:ins w:id="1220" w:author="angelo parrinello" w:date="2020-08-06T18:02:00Z">
        <w:r w:rsidRPr="000E2EA5">
          <w:rPr>
            <w:u w:val="single"/>
            <w:lang w:bidi="it-IT"/>
            <w:rPrChange w:id="1221" w:author="angelo parrinello" w:date="2020-08-06T18:03:00Z">
              <w:rPr>
                <w:lang w:bidi="it-IT"/>
              </w:rPr>
            </w:rPrChange>
          </w:rPr>
          <w:t>P.IVA</w:t>
        </w:r>
        <w:r>
          <w:rPr>
            <w:lang w:bidi="it-IT"/>
          </w:rPr>
          <w:t xml:space="preserve">: Fornitore, </w:t>
        </w:r>
        <w:r w:rsidRPr="000E2EA5">
          <w:rPr>
            <w:u w:val="single"/>
            <w:lang w:bidi="it-IT"/>
            <w:rPrChange w:id="1222" w:author="angelo parrinello" w:date="2020-08-06T18:03:00Z">
              <w:rPr>
                <w:lang w:bidi="it-IT"/>
              </w:rPr>
            </w:rPrChange>
          </w:rPr>
          <w:t>Anno</w:t>
        </w:r>
        <w:r>
          <w:rPr>
            <w:lang w:bidi="it-IT"/>
          </w:rPr>
          <w:t xml:space="preserve">, </w:t>
        </w:r>
        <w:r w:rsidRPr="000E2EA5">
          <w:rPr>
            <w:u w:val="single"/>
            <w:lang w:bidi="it-IT"/>
            <w:rPrChange w:id="1223" w:author="angelo parrinello" w:date="2020-08-06T18:03:00Z">
              <w:rPr>
                <w:lang w:bidi="it-IT"/>
              </w:rPr>
            </w:rPrChange>
          </w:rPr>
          <w:t>Numero</w:t>
        </w:r>
        <w:r>
          <w:rPr>
            <w:lang w:bidi="it-IT"/>
          </w:rPr>
          <w:t>, DDT_P.IVA: DDT, DDT_Anno: DDT, DDT_Numero: DDT, Importo Netto,</w:t>
        </w:r>
      </w:ins>
      <w:ins w:id="1224" w:author="angelo parrinello" w:date="2020-08-06T18:03:00Z">
        <w:r>
          <w:rPr>
            <w:lang w:bidi="it-IT"/>
          </w:rPr>
          <w:t xml:space="preserve"> IVA, Pagata</w:t>
        </w:r>
      </w:ins>
      <w:ins w:id="1225" w:author="angelo parrinello" w:date="2020-09-07T15:41:00Z">
        <w:r w:rsidR="009D111D">
          <w:rPr>
            <w:lang w:bidi="it-IT"/>
          </w:rPr>
          <w:t xml:space="preserve">, </w:t>
        </w:r>
        <w:proofErr w:type="spellStart"/>
        <w:r w:rsidR="009D111D">
          <w:rPr>
            <w:lang w:bidi="it-IT"/>
          </w:rPr>
          <w:t>Data_Fattura</w:t>
        </w:r>
      </w:ins>
      <w:proofErr w:type="spellEnd"/>
      <w:ins w:id="1226" w:author="angelo parrinello" w:date="2020-08-06T18:03:00Z">
        <w:r>
          <w:rPr>
            <w:lang w:bidi="it-IT"/>
          </w:rPr>
          <w:t xml:space="preserve">)                                 </w:t>
        </w:r>
        <w:r w:rsidRPr="000E2EA5">
          <w:rPr>
            <w:b/>
            <w:bCs/>
            <w:lang w:bidi="it-IT"/>
            <w:rPrChange w:id="1227" w:author="angelo parrinello" w:date="2020-08-06T18:03:00Z">
              <w:rPr>
                <w:lang w:bidi="it-IT"/>
              </w:rPr>
            </w:rPrChange>
          </w:rPr>
          <w:t>UNIQUE</w:t>
        </w:r>
        <w:r>
          <w:rPr>
            <w:lang w:bidi="it-IT"/>
          </w:rPr>
          <w:t>(DDT_P.IVA</w:t>
        </w:r>
      </w:ins>
      <w:ins w:id="1228" w:author="angelo parrinello" w:date="2020-08-07T10:27:00Z">
        <w:r w:rsidR="002D795E">
          <w:rPr>
            <w:lang w:bidi="it-IT"/>
          </w:rPr>
          <w:t>, DDT_Anno, DDT_Numero</w:t>
        </w:r>
      </w:ins>
      <w:ins w:id="1229" w:author="angelo parrinello" w:date="2020-08-06T18:03:00Z">
        <w:r>
          <w:rPr>
            <w:lang w:bidi="it-IT"/>
          </w:rPr>
          <w:t>)</w:t>
        </w:r>
      </w:ins>
    </w:p>
    <w:p w14:paraId="14128DAA" w14:textId="08150C47" w:rsidR="000E2EA5" w:rsidRDefault="000E2EA5" w:rsidP="00E912CA">
      <w:pPr>
        <w:rPr>
          <w:ins w:id="1230" w:author="angelo parrinello" w:date="2020-08-06T18:05:00Z"/>
          <w:lang w:bidi="it-IT"/>
        </w:rPr>
      </w:pPr>
      <w:ins w:id="1231" w:author="angelo parrinello" w:date="2020-08-06T18:05:00Z">
        <w:r w:rsidRPr="00C30902">
          <w:rPr>
            <w:b/>
            <w:bCs/>
            <w:lang w:bidi="it-IT"/>
            <w:rPrChange w:id="1232" w:author="angelo parrinello" w:date="2020-08-06T18:05:00Z">
              <w:rPr>
                <w:lang w:bidi="it-IT"/>
              </w:rPr>
            </w:rPrChange>
          </w:rPr>
          <w:t>REALIZZAZIONE</w:t>
        </w:r>
        <w:r>
          <w:rPr>
            <w:lang w:bidi="it-IT"/>
          </w:rPr>
          <w:t>(</w:t>
        </w:r>
        <w:r w:rsidRPr="00C30902">
          <w:rPr>
            <w:u w:val="single"/>
            <w:lang w:bidi="it-IT"/>
            <w:rPrChange w:id="1233" w:author="angelo parrinello" w:date="2020-08-06T18:05:00Z">
              <w:rPr>
                <w:lang w:bidi="it-IT"/>
              </w:rPr>
            </w:rPrChange>
          </w:rPr>
          <w:t>Codice Ordinabile</w:t>
        </w:r>
        <w:r>
          <w:rPr>
            <w:lang w:bidi="it-IT"/>
          </w:rPr>
          <w:t xml:space="preserve">: Ordinabile, </w:t>
        </w:r>
        <w:r w:rsidRPr="00C30902">
          <w:rPr>
            <w:u w:val="single"/>
            <w:lang w:bidi="it-IT"/>
            <w:rPrChange w:id="1234" w:author="angelo parrinello" w:date="2020-08-06T18:05:00Z">
              <w:rPr>
                <w:lang w:bidi="it-IT"/>
              </w:rPr>
            </w:rPrChange>
          </w:rPr>
          <w:t>Codice Ingrediente</w:t>
        </w:r>
        <w:r>
          <w:rPr>
            <w:lang w:bidi="it-IT"/>
          </w:rPr>
          <w:t>: Ingrediente</w:t>
        </w:r>
        <w:r w:rsidR="00C30902">
          <w:rPr>
            <w:lang w:bidi="it-IT"/>
          </w:rPr>
          <w:t>)</w:t>
        </w:r>
      </w:ins>
    </w:p>
    <w:p w14:paraId="2A84AAE1" w14:textId="4FDC60B1" w:rsidR="00C30902" w:rsidRDefault="00C30902" w:rsidP="00E912CA">
      <w:pPr>
        <w:rPr>
          <w:ins w:id="1235" w:author="angelo parrinello" w:date="2020-08-06T18:05:00Z"/>
          <w:lang w:bidi="it-IT"/>
        </w:rPr>
      </w:pPr>
      <w:ins w:id="1236" w:author="angelo parrinello" w:date="2020-08-06T18:05:00Z">
        <w:r w:rsidRPr="00C30902">
          <w:rPr>
            <w:b/>
            <w:bCs/>
            <w:lang w:bidi="it-IT"/>
            <w:rPrChange w:id="1237" w:author="angelo parrinello" w:date="2020-08-06T18:05:00Z">
              <w:rPr>
                <w:lang w:bidi="it-IT"/>
              </w:rPr>
            </w:rPrChange>
          </w:rPr>
          <w:t>ORDINABILE</w:t>
        </w:r>
        <w:r>
          <w:rPr>
            <w:lang w:bidi="it-IT"/>
          </w:rPr>
          <w:t>(</w:t>
        </w:r>
        <w:r w:rsidRPr="00C30902">
          <w:rPr>
            <w:u w:val="single"/>
            <w:lang w:bidi="it-IT"/>
            <w:rPrChange w:id="1238" w:author="angelo parrinello" w:date="2020-08-06T18:05:00Z">
              <w:rPr>
                <w:lang w:bidi="it-IT"/>
              </w:rPr>
            </w:rPrChange>
          </w:rPr>
          <w:t>Codice</w:t>
        </w:r>
        <w:r>
          <w:rPr>
            <w:lang w:bidi="it-IT"/>
          </w:rPr>
          <w:t>, Nome, Prezzo, Descrizione, Tipo)</w:t>
        </w:r>
      </w:ins>
    </w:p>
    <w:p w14:paraId="54763A72" w14:textId="6347631A" w:rsidR="00C30902" w:rsidRDefault="00C30902" w:rsidP="00E912CA">
      <w:pPr>
        <w:rPr>
          <w:ins w:id="1239" w:author="angelo parrinello" w:date="2020-08-06T18:07:00Z"/>
          <w:lang w:bidi="it-IT"/>
        </w:rPr>
      </w:pPr>
      <w:ins w:id="1240" w:author="angelo parrinello" w:date="2020-08-06T18:06:00Z">
        <w:r w:rsidRPr="00C30902">
          <w:rPr>
            <w:b/>
            <w:bCs/>
            <w:lang w:bidi="it-IT"/>
            <w:rPrChange w:id="1241" w:author="angelo parrinello" w:date="2020-08-06T18:07:00Z">
              <w:rPr>
                <w:lang w:bidi="it-IT"/>
              </w:rPr>
            </w:rPrChange>
          </w:rPr>
          <w:t>ORDINAZIONE</w:t>
        </w:r>
        <w:r>
          <w:rPr>
            <w:lang w:bidi="it-IT"/>
          </w:rPr>
          <w:t>(</w:t>
        </w:r>
        <w:r w:rsidRPr="00C30902">
          <w:rPr>
            <w:u w:val="single"/>
            <w:lang w:bidi="it-IT"/>
            <w:rPrChange w:id="1242" w:author="angelo parrinello" w:date="2020-08-06T18:06:00Z">
              <w:rPr>
                <w:lang w:bidi="it-IT"/>
              </w:rPr>
            </w:rPrChange>
          </w:rPr>
          <w:t>Numero Tavolo</w:t>
        </w:r>
        <w:r>
          <w:rPr>
            <w:lang w:bidi="it-IT"/>
          </w:rPr>
          <w:t xml:space="preserve">: Tavolo, </w:t>
        </w:r>
        <w:r w:rsidRPr="00C30902">
          <w:rPr>
            <w:u w:val="single"/>
            <w:lang w:bidi="it-IT"/>
            <w:rPrChange w:id="1243" w:author="angelo parrinello" w:date="2020-08-06T18:06:00Z">
              <w:rPr>
                <w:lang w:bidi="it-IT"/>
              </w:rPr>
            </w:rPrChange>
          </w:rPr>
          <w:t>Data Prenotazione</w:t>
        </w:r>
        <w:r>
          <w:rPr>
            <w:lang w:bidi="it-IT"/>
          </w:rPr>
          <w:t xml:space="preserve">: Prenotazione, </w:t>
        </w:r>
        <w:r w:rsidRPr="00C30902">
          <w:rPr>
            <w:u w:val="single"/>
            <w:lang w:bidi="it-IT"/>
            <w:rPrChange w:id="1244" w:author="angelo parrinello" w:date="2020-08-06T18:06:00Z">
              <w:rPr>
                <w:lang w:bidi="it-IT"/>
              </w:rPr>
            </w:rPrChange>
          </w:rPr>
          <w:t>Ora prenotazione</w:t>
        </w:r>
        <w:r>
          <w:rPr>
            <w:lang w:bidi="it-IT"/>
          </w:rPr>
          <w:t xml:space="preserve">: Prenotazione, </w:t>
        </w:r>
        <w:r w:rsidRPr="00C30902">
          <w:rPr>
            <w:u w:val="single"/>
            <w:lang w:bidi="it-IT"/>
            <w:rPrChange w:id="1245" w:author="angelo parrinello" w:date="2020-08-06T18:06:00Z">
              <w:rPr>
                <w:lang w:bidi="it-IT"/>
              </w:rPr>
            </w:rPrChange>
          </w:rPr>
          <w:t>Codice Ordinabile</w:t>
        </w:r>
        <w:r>
          <w:rPr>
            <w:lang w:bidi="it-IT"/>
          </w:rPr>
          <w:t>: Ordinabile, Quantità)</w:t>
        </w:r>
      </w:ins>
    </w:p>
    <w:p w14:paraId="44B1D00F" w14:textId="54B9C488" w:rsidR="00C30902" w:rsidRDefault="00C30902" w:rsidP="00C30902">
      <w:pPr>
        <w:jc w:val="both"/>
        <w:rPr>
          <w:ins w:id="1246" w:author="angelo parrinello" w:date="2020-08-06T18:09:00Z"/>
          <w:lang w:bidi="it-IT"/>
        </w:rPr>
      </w:pPr>
      <w:ins w:id="1247" w:author="angelo parrinello" w:date="2020-08-06T18:07:00Z">
        <w:r w:rsidRPr="00C30902">
          <w:rPr>
            <w:b/>
            <w:bCs/>
            <w:lang w:bidi="it-IT"/>
            <w:rPrChange w:id="1248" w:author="angelo parrinello" w:date="2020-08-06T18:09:00Z">
              <w:rPr>
                <w:lang w:bidi="it-IT"/>
              </w:rPr>
            </w:rPrChange>
          </w:rPr>
          <w:t>PRENOTAZIONE</w:t>
        </w:r>
        <w:r>
          <w:rPr>
            <w:lang w:bidi="it-IT"/>
          </w:rPr>
          <w:t>(</w:t>
        </w:r>
        <w:r w:rsidRPr="00C30902">
          <w:rPr>
            <w:u w:val="single"/>
            <w:lang w:bidi="it-IT"/>
            <w:rPrChange w:id="1249" w:author="angelo parrinello" w:date="2020-08-06T18:08:00Z">
              <w:rPr>
                <w:lang w:bidi="it-IT"/>
              </w:rPr>
            </w:rPrChange>
          </w:rPr>
          <w:t>Numero</w:t>
        </w:r>
      </w:ins>
      <w:ins w:id="1250" w:author="angelo parrinello" w:date="2020-08-06T18:08:00Z">
        <w:r>
          <w:rPr>
            <w:lang w:bidi="it-IT"/>
          </w:rPr>
          <w:t>: Tavolo</w:t>
        </w:r>
      </w:ins>
      <w:ins w:id="1251" w:author="angelo parrinello" w:date="2020-08-06T18:07:00Z">
        <w:r>
          <w:rPr>
            <w:lang w:bidi="it-IT"/>
          </w:rPr>
          <w:t xml:space="preserve">, </w:t>
        </w:r>
        <w:r w:rsidRPr="00C30902">
          <w:rPr>
            <w:u w:val="single"/>
            <w:lang w:bidi="it-IT"/>
            <w:rPrChange w:id="1252" w:author="angelo parrinello" w:date="2020-08-06T18:08:00Z">
              <w:rPr>
                <w:lang w:bidi="it-IT"/>
              </w:rPr>
            </w:rPrChange>
          </w:rPr>
          <w:t>Data</w:t>
        </w:r>
        <w:r>
          <w:rPr>
            <w:lang w:bidi="it-IT"/>
          </w:rPr>
          <w:t xml:space="preserve">, </w:t>
        </w:r>
      </w:ins>
      <w:ins w:id="1253" w:author="angelo parrinello" w:date="2020-08-06T18:08:00Z">
        <w:r w:rsidRPr="00C30902">
          <w:rPr>
            <w:u w:val="single"/>
            <w:lang w:bidi="it-IT"/>
            <w:rPrChange w:id="1254" w:author="angelo parrinello" w:date="2020-08-06T18:08:00Z">
              <w:rPr>
                <w:lang w:bidi="it-IT"/>
              </w:rPr>
            </w:rPrChange>
          </w:rPr>
          <w:t>Ora</w:t>
        </w:r>
        <w:r>
          <w:rPr>
            <w:lang w:bidi="it-IT"/>
          </w:rPr>
          <w:t>, Numero Persone, Numero di Telefono: Cliente</w:t>
        </w:r>
      </w:ins>
      <w:ins w:id="1255" w:author="angelo parrinello" w:date="2020-08-06T18:09:00Z">
        <w:r>
          <w:rPr>
            <w:lang w:bidi="it-IT"/>
          </w:rPr>
          <w:t xml:space="preserve">)                                                                                                                                                         </w:t>
        </w:r>
      </w:ins>
    </w:p>
    <w:p w14:paraId="31E2FCD9" w14:textId="70CC9DC1" w:rsidR="00E912CA" w:rsidRDefault="00C30902">
      <w:pPr>
        <w:jc w:val="both"/>
        <w:rPr>
          <w:ins w:id="1256" w:author="angelo parrinello" w:date="2020-08-06T17:36:00Z"/>
          <w:lang w:bidi="it-IT"/>
        </w:rPr>
        <w:pPrChange w:id="1257" w:author="angelo parrinello" w:date="2020-08-06T18:11:00Z">
          <w:pPr/>
        </w:pPrChange>
      </w:pPr>
      <w:ins w:id="1258" w:author="angelo parrinello" w:date="2020-08-06T18:10:00Z">
        <w:r w:rsidRPr="00C30902">
          <w:rPr>
            <w:b/>
            <w:bCs/>
            <w:lang w:bidi="it-IT"/>
            <w:rPrChange w:id="1259" w:author="angelo parrinello" w:date="2020-08-06T18:10:00Z">
              <w:rPr>
                <w:lang w:bidi="it-IT"/>
              </w:rPr>
            </w:rPrChange>
          </w:rPr>
          <w:t>TAVOLO</w:t>
        </w:r>
        <w:r>
          <w:rPr>
            <w:lang w:bidi="it-IT"/>
          </w:rPr>
          <w:t>(</w:t>
        </w:r>
        <w:r w:rsidRPr="00C30902">
          <w:rPr>
            <w:u w:val="single"/>
            <w:lang w:bidi="it-IT"/>
            <w:rPrChange w:id="1260" w:author="angelo parrinello" w:date="2020-08-06T18:10:00Z">
              <w:rPr>
                <w:lang w:bidi="it-IT"/>
              </w:rPr>
            </w:rPrChange>
          </w:rPr>
          <w:t>Numero</w:t>
        </w:r>
        <w:r>
          <w:rPr>
            <w:lang w:bidi="it-IT"/>
          </w:rPr>
          <w:t>, Numero di Posti, Descrizione)</w:t>
        </w:r>
      </w:ins>
    </w:p>
    <w:p w14:paraId="599D7A6F" w14:textId="77777777" w:rsidR="00E912CA" w:rsidDel="00C4269C" w:rsidRDefault="00E912CA" w:rsidP="00E912CA">
      <w:pPr>
        <w:rPr>
          <w:del w:id="1261" w:author="angelo parrinello" w:date="2020-08-06T18:11:00Z"/>
          <w:lang w:bidi="it-IT"/>
        </w:rPr>
      </w:pPr>
    </w:p>
    <w:p w14:paraId="01FDA11B" w14:textId="77777777" w:rsidR="00E912CA" w:rsidDel="00C4269C" w:rsidRDefault="00E912CA" w:rsidP="00E912CA">
      <w:pPr>
        <w:rPr>
          <w:del w:id="1262" w:author="angelo parrinello" w:date="2020-08-06T18:11:00Z"/>
          <w:lang w:bidi="it-IT"/>
        </w:rPr>
      </w:pPr>
    </w:p>
    <w:p w14:paraId="26B45B07" w14:textId="77777777" w:rsidR="00E912CA" w:rsidDel="00C4269C" w:rsidRDefault="00E912CA" w:rsidP="00337F34">
      <w:pPr>
        <w:rPr>
          <w:del w:id="1263" w:author="angelo parrinello" w:date="2020-08-06T18:11:00Z"/>
          <w:lang w:bidi="it-IT"/>
        </w:rPr>
      </w:pPr>
    </w:p>
    <w:p w14:paraId="68D62F6A" w14:textId="77777777" w:rsidR="00E912CA" w:rsidDel="00C4269C" w:rsidRDefault="00E912CA" w:rsidP="00337F34">
      <w:pPr>
        <w:rPr>
          <w:del w:id="1264" w:author="angelo parrinello" w:date="2020-08-06T18:11:00Z"/>
          <w:lang w:bidi="it-IT"/>
        </w:rPr>
      </w:pPr>
    </w:p>
    <w:p w14:paraId="7747DA05" w14:textId="77777777" w:rsidR="00337F34" w:rsidDel="00C4269C" w:rsidRDefault="00337F34" w:rsidP="00337F34">
      <w:pPr>
        <w:rPr>
          <w:del w:id="1265" w:author="angelo parrinello" w:date="2020-08-06T18:11:00Z"/>
          <w:lang w:bidi="it-IT"/>
        </w:rPr>
      </w:pPr>
    </w:p>
    <w:p w14:paraId="176066A7" w14:textId="77777777" w:rsidR="00337F34" w:rsidDel="00C4269C" w:rsidRDefault="00337F34" w:rsidP="00337F34">
      <w:pPr>
        <w:rPr>
          <w:del w:id="1266" w:author="angelo parrinello" w:date="2020-08-06T18:11:00Z"/>
          <w:lang w:bidi="it-IT"/>
        </w:rPr>
      </w:pPr>
    </w:p>
    <w:p w14:paraId="426712C6" w14:textId="074820BE" w:rsidR="002F3521" w:rsidDel="00C4269C" w:rsidRDefault="002F3521" w:rsidP="00D97951">
      <w:pPr>
        <w:rPr>
          <w:del w:id="1267" w:author="angelo parrinello" w:date="2020-08-06T18:11:00Z"/>
          <w:lang w:bidi="it-IT"/>
        </w:rPr>
      </w:pPr>
    </w:p>
    <w:p w14:paraId="751CDCE8" w14:textId="6F539FD9" w:rsidR="002F3521" w:rsidDel="00C4269C" w:rsidRDefault="002F3521" w:rsidP="00D97951">
      <w:pPr>
        <w:rPr>
          <w:del w:id="1268" w:author="angelo parrinello" w:date="2020-08-06T18:11:00Z"/>
          <w:lang w:bidi="it-IT"/>
        </w:rPr>
      </w:pPr>
    </w:p>
    <w:p w14:paraId="76283380" w14:textId="78B0D6BF" w:rsidR="002F3521" w:rsidDel="00C4269C" w:rsidRDefault="002F3521" w:rsidP="00D97951">
      <w:pPr>
        <w:rPr>
          <w:del w:id="1269" w:author="angelo parrinello" w:date="2020-08-06T18:11:00Z"/>
          <w:lang w:bidi="it-IT"/>
        </w:rPr>
      </w:pPr>
    </w:p>
    <w:p w14:paraId="332B5EA4" w14:textId="21DA79CB" w:rsidR="002F3521" w:rsidDel="00C4269C" w:rsidRDefault="002F3521" w:rsidP="00D97951">
      <w:pPr>
        <w:rPr>
          <w:del w:id="1270" w:author="angelo parrinello" w:date="2020-08-06T18:11:00Z"/>
          <w:lang w:bidi="it-IT"/>
        </w:rPr>
      </w:pPr>
    </w:p>
    <w:p w14:paraId="557F2DC5" w14:textId="0B0BD448" w:rsidR="002F3521" w:rsidDel="00C4269C" w:rsidRDefault="002F3521" w:rsidP="00D97951">
      <w:pPr>
        <w:rPr>
          <w:del w:id="1271" w:author="angelo parrinello" w:date="2020-08-06T18:11:00Z"/>
          <w:lang w:bidi="it-IT"/>
        </w:rPr>
      </w:pPr>
    </w:p>
    <w:p w14:paraId="5FDB8F58" w14:textId="0516FDDC" w:rsidR="002F3521" w:rsidDel="00C4269C" w:rsidRDefault="002F3521" w:rsidP="00D97951">
      <w:pPr>
        <w:rPr>
          <w:del w:id="1272" w:author="angelo parrinello" w:date="2020-08-06T18:11:00Z"/>
          <w:lang w:bidi="it-IT"/>
        </w:rPr>
      </w:pPr>
    </w:p>
    <w:p w14:paraId="5E15A10F" w14:textId="7ED0A8DE" w:rsidR="002F3521" w:rsidDel="00C4269C" w:rsidRDefault="002F3521" w:rsidP="00D97951">
      <w:pPr>
        <w:rPr>
          <w:del w:id="1273" w:author="angelo parrinello" w:date="2020-08-06T18:11:00Z"/>
          <w:lang w:bidi="it-IT"/>
        </w:rPr>
      </w:pPr>
    </w:p>
    <w:p w14:paraId="25EB467C" w14:textId="4DFBC402" w:rsidR="002F3521" w:rsidDel="00C4269C" w:rsidRDefault="002F3521" w:rsidP="00D97951">
      <w:pPr>
        <w:rPr>
          <w:del w:id="1274" w:author="angelo parrinello" w:date="2020-08-06T18:11:00Z"/>
          <w:lang w:bidi="it-IT"/>
        </w:rPr>
      </w:pPr>
    </w:p>
    <w:p w14:paraId="4E9B6D13" w14:textId="3BB43E68" w:rsidR="002F3521" w:rsidRDefault="002F3521" w:rsidP="00D97951">
      <w:pPr>
        <w:rPr>
          <w:lang w:bidi="it-IT"/>
        </w:rPr>
      </w:pPr>
    </w:p>
    <w:p w14:paraId="0CCAE0B8" w14:textId="2969B6A7" w:rsidR="002F3521" w:rsidDel="007426AB" w:rsidRDefault="00C4269C">
      <w:pPr>
        <w:pStyle w:val="Titolo2"/>
        <w:rPr>
          <w:del w:id="1275" w:author="angelo parrinello" w:date="2020-08-06T18:10:00Z"/>
          <w:lang w:bidi="it-IT"/>
        </w:rPr>
      </w:pPr>
      <w:del w:id="1276" w:author="angelo parrinello" w:date="2020-08-07T10:42:00Z">
        <w:r w:rsidDel="00951CCF">
          <w:rPr>
            <w:noProof/>
          </w:rPr>
          <w:drawing>
            <wp:anchor distT="0" distB="0" distL="114300" distR="114300" simplePos="0" relativeHeight="251671552" behindDoc="0" locked="0" layoutInCell="1" allowOverlap="1" wp14:anchorId="2EB8D41B" wp14:editId="774A975F">
              <wp:simplePos x="0" y="0"/>
              <wp:positionH relativeFrom="margin">
                <wp:align>left</wp:align>
              </wp:positionH>
              <wp:positionV relativeFrom="paragraph">
                <wp:posOffset>1983740</wp:posOffset>
              </wp:positionV>
              <wp:extent cx="8616315" cy="5126990"/>
              <wp:effectExtent l="0" t="7937" r="5397" b="5398"/>
              <wp:wrapThrough wrapText="bothSides">
                <wp:wrapPolygon edited="0">
                  <wp:start x="21620" y="33"/>
                  <wp:lineTo x="34" y="33"/>
                  <wp:lineTo x="34" y="21542"/>
                  <wp:lineTo x="21620" y="21542"/>
                  <wp:lineTo x="21620" y="33"/>
                </wp:wrapPolygon>
              </wp:wrapThrough>
              <wp:docPr id="10" name="Immagin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616315" cy="51269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5790FA4F" w14:textId="6FDF9A23" w:rsidR="007426AB" w:rsidRDefault="007426AB" w:rsidP="007426AB">
      <w:pPr>
        <w:rPr>
          <w:ins w:id="1277" w:author="angelo parrinello" w:date="2020-09-07T16:12:00Z"/>
          <w:lang w:bidi="it-IT"/>
        </w:rPr>
      </w:pPr>
    </w:p>
    <w:p w14:paraId="70293110" w14:textId="774C38DB" w:rsidR="007426AB" w:rsidRDefault="007426AB" w:rsidP="007426AB">
      <w:pPr>
        <w:rPr>
          <w:ins w:id="1278" w:author="angelo parrinello" w:date="2020-09-07T16:12:00Z"/>
          <w:lang w:bidi="it-IT"/>
        </w:rPr>
      </w:pPr>
    </w:p>
    <w:p w14:paraId="422E281D" w14:textId="7FC5B26E" w:rsidR="007426AB" w:rsidRDefault="007426AB" w:rsidP="007426AB">
      <w:pPr>
        <w:rPr>
          <w:ins w:id="1279" w:author="angelo parrinello" w:date="2020-09-07T16:12:00Z"/>
          <w:lang w:bidi="it-IT"/>
        </w:rPr>
      </w:pPr>
    </w:p>
    <w:p w14:paraId="5E5B1441" w14:textId="6724E9D6" w:rsidR="007426AB" w:rsidRDefault="007426AB" w:rsidP="007426AB">
      <w:pPr>
        <w:rPr>
          <w:ins w:id="1280" w:author="angelo parrinello" w:date="2020-09-07T16:12:00Z"/>
          <w:lang w:bidi="it-IT"/>
        </w:rPr>
      </w:pPr>
    </w:p>
    <w:p w14:paraId="0E2BA9FC" w14:textId="3C24E9F6" w:rsidR="007426AB" w:rsidRDefault="007426AB" w:rsidP="007426AB">
      <w:pPr>
        <w:rPr>
          <w:ins w:id="1281" w:author="angelo parrinello" w:date="2020-09-07T16:12:00Z"/>
          <w:lang w:bidi="it-IT"/>
        </w:rPr>
      </w:pPr>
    </w:p>
    <w:p w14:paraId="6F304BCB" w14:textId="2AD8AB40" w:rsidR="007426AB" w:rsidRDefault="007426AB" w:rsidP="007426AB">
      <w:pPr>
        <w:rPr>
          <w:ins w:id="1282" w:author="angelo parrinello" w:date="2020-09-07T16:12:00Z"/>
          <w:lang w:bidi="it-IT"/>
        </w:rPr>
      </w:pPr>
    </w:p>
    <w:p w14:paraId="552E7D81" w14:textId="7391B419" w:rsidR="007426AB" w:rsidRDefault="007426AB" w:rsidP="007426AB">
      <w:pPr>
        <w:rPr>
          <w:ins w:id="1283" w:author="angelo parrinello" w:date="2020-09-07T16:12:00Z"/>
          <w:lang w:bidi="it-IT"/>
        </w:rPr>
      </w:pPr>
    </w:p>
    <w:p w14:paraId="37B7150C" w14:textId="05AF51D8" w:rsidR="007426AB" w:rsidRDefault="007426AB" w:rsidP="007426AB">
      <w:pPr>
        <w:rPr>
          <w:ins w:id="1284" w:author="angelo parrinello" w:date="2020-09-07T16:12:00Z"/>
          <w:lang w:bidi="it-IT"/>
        </w:rPr>
      </w:pPr>
    </w:p>
    <w:p w14:paraId="31E36ED6" w14:textId="7D1FD763" w:rsidR="007426AB" w:rsidRDefault="007426AB" w:rsidP="007426AB">
      <w:pPr>
        <w:rPr>
          <w:ins w:id="1285" w:author="angelo parrinello" w:date="2020-09-07T16:12:00Z"/>
          <w:lang w:bidi="it-IT"/>
        </w:rPr>
      </w:pPr>
    </w:p>
    <w:p w14:paraId="4996F464" w14:textId="3F2A6AE2" w:rsidR="007426AB" w:rsidRDefault="007426AB" w:rsidP="007426AB">
      <w:pPr>
        <w:rPr>
          <w:ins w:id="1286" w:author="angelo parrinello" w:date="2020-09-07T16:12:00Z"/>
          <w:lang w:bidi="it-IT"/>
        </w:rPr>
      </w:pPr>
    </w:p>
    <w:p w14:paraId="59532FAD" w14:textId="6758D5F0" w:rsidR="007426AB" w:rsidRDefault="007426AB" w:rsidP="007426AB">
      <w:pPr>
        <w:rPr>
          <w:ins w:id="1287" w:author="angelo parrinello" w:date="2020-09-07T16:12:00Z"/>
          <w:lang w:bidi="it-IT"/>
        </w:rPr>
      </w:pPr>
    </w:p>
    <w:p w14:paraId="56144D13" w14:textId="63DDB987" w:rsidR="007426AB" w:rsidRDefault="007426AB" w:rsidP="007426AB">
      <w:pPr>
        <w:rPr>
          <w:ins w:id="1288" w:author="angelo parrinello" w:date="2020-09-07T16:12:00Z"/>
          <w:lang w:bidi="it-IT"/>
        </w:rPr>
      </w:pPr>
    </w:p>
    <w:p w14:paraId="4C2351E6" w14:textId="0209C6F1" w:rsidR="007426AB" w:rsidRDefault="007426AB" w:rsidP="007426AB">
      <w:pPr>
        <w:rPr>
          <w:ins w:id="1289" w:author="angelo parrinello" w:date="2020-09-07T16:12:00Z"/>
          <w:lang w:bidi="it-IT"/>
        </w:rPr>
      </w:pPr>
    </w:p>
    <w:p w14:paraId="4C21AB9F" w14:textId="42C1C2B6" w:rsidR="007426AB" w:rsidRDefault="007426AB" w:rsidP="007426AB">
      <w:pPr>
        <w:rPr>
          <w:ins w:id="1290" w:author="angelo parrinello" w:date="2020-09-07T16:12:00Z"/>
          <w:lang w:bidi="it-IT"/>
        </w:rPr>
      </w:pPr>
    </w:p>
    <w:p w14:paraId="1E57A9B2" w14:textId="2415C285" w:rsidR="007426AB" w:rsidRDefault="007426AB" w:rsidP="007426AB">
      <w:pPr>
        <w:rPr>
          <w:ins w:id="1291" w:author="angelo parrinello" w:date="2020-09-07T16:12:00Z"/>
          <w:lang w:bidi="it-IT"/>
        </w:rPr>
      </w:pPr>
    </w:p>
    <w:p w14:paraId="71D42C46" w14:textId="73B36FF7" w:rsidR="007426AB" w:rsidRDefault="007426AB" w:rsidP="007426AB">
      <w:pPr>
        <w:rPr>
          <w:ins w:id="1292" w:author="angelo parrinello" w:date="2020-09-07T16:12:00Z"/>
          <w:lang w:bidi="it-IT"/>
        </w:rPr>
      </w:pPr>
    </w:p>
    <w:p w14:paraId="45DB3E5B" w14:textId="06F40AFE" w:rsidR="007426AB" w:rsidRDefault="007426AB" w:rsidP="007426AB">
      <w:pPr>
        <w:rPr>
          <w:ins w:id="1293" w:author="angelo parrinello" w:date="2020-09-07T16:12:00Z"/>
          <w:lang w:bidi="it-IT"/>
        </w:rPr>
      </w:pPr>
    </w:p>
    <w:p w14:paraId="5B567542" w14:textId="77777777" w:rsidR="007426AB" w:rsidRPr="007426AB" w:rsidRDefault="007426AB" w:rsidP="007426AB">
      <w:pPr>
        <w:rPr>
          <w:ins w:id="1294" w:author="angelo parrinello" w:date="2020-09-07T16:12:00Z"/>
          <w:lang w:bidi="it-IT"/>
          <w:rPrChange w:id="1295" w:author="angelo parrinello" w:date="2020-09-07T16:12:00Z">
            <w:rPr>
              <w:ins w:id="1296" w:author="angelo parrinello" w:date="2020-09-07T16:12:00Z"/>
              <w:lang w:bidi="it-IT"/>
            </w:rPr>
          </w:rPrChange>
        </w:rPr>
        <w:pPrChange w:id="1297" w:author="angelo parrinello" w:date="2020-09-07T16:12:00Z">
          <w:pPr/>
        </w:pPrChange>
      </w:pPr>
    </w:p>
    <w:p w14:paraId="66696237" w14:textId="08A00E3D" w:rsidR="002F3521" w:rsidDel="00C4269C" w:rsidRDefault="002F3521" w:rsidP="00D97951">
      <w:pPr>
        <w:rPr>
          <w:del w:id="1298" w:author="angelo parrinello" w:date="2020-08-06T18:10:00Z"/>
          <w:lang w:bidi="it-IT"/>
        </w:rPr>
      </w:pPr>
    </w:p>
    <w:p w14:paraId="6CEF168E" w14:textId="2B41324F" w:rsidR="002F3521" w:rsidDel="00C4269C" w:rsidRDefault="002F3521" w:rsidP="00D97951">
      <w:pPr>
        <w:rPr>
          <w:del w:id="1299" w:author="angelo parrinello" w:date="2020-08-06T18:10:00Z"/>
          <w:lang w:bidi="it-IT"/>
        </w:rPr>
      </w:pPr>
    </w:p>
    <w:p w14:paraId="7F33C9C0" w14:textId="00CFCEC7" w:rsidR="002F3521" w:rsidDel="00C4269C" w:rsidRDefault="002F3521" w:rsidP="00D97951">
      <w:pPr>
        <w:rPr>
          <w:del w:id="1300" w:author="angelo parrinello" w:date="2020-08-06T18:10:00Z"/>
          <w:lang w:bidi="it-IT"/>
        </w:rPr>
      </w:pPr>
    </w:p>
    <w:p w14:paraId="7E545534" w14:textId="77777777" w:rsidR="002F3521" w:rsidDel="00C4269C" w:rsidRDefault="002F3521" w:rsidP="002F3521">
      <w:pPr>
        <w:pStyle w:val="Titolo2"/>
        <w:rPr>
          <w:del w:id="1301" w:author="angelo parrinello" w:date="2020-08-06T18:11:00Z"/>
          <w:lang w:bidi="it-IT"/>
        </w:rPr>
      </w:pPr>
    </w:p>
    <w:p w14:paraId="3D004AD8" w14:textId="039E085C" w:rsidR="002F3521" w:rsidRDefault="002F3521">
      <w:pPr>
        <w:pStyle w:val="Titolo2"/>
        <w:rPr>
          <w:ins w:id="1302" w:author="angelo parrinello" w:date="2020-09-07T16:11:00Z"/>
          <w:lang w:bidi="it-IT"/>
        </w:rPr>
      </w:pPr>
      <w:bookmarkStart w:id="1303" w:name="_Toc50387802"/>
      <w:r>
        <w:rPr>
          <w:lang w:bidi="it-IT"/>
        </w:rPr>
        <w:t>Schema relazione finale</w:t>
      </w:r>
      <w:bookmarkEnd w:id="1303"/>
    </w:p>
    <w:p w14:paraId="60B353D0" w14:textId="7F4EEED5" w:rsidR="007426AB" w:rsidRDefault="007426AB" w:rsidP="007426AB">
      <w:pPr>
        <w:rPr>
          <w:ins w:id="1304" w:author="angelo parrinello" w:date="2020-09-07T16:11:00Z"/>
          <w:lang w:bidi="it-IT"/>
        </w:rPr>
      </w:pPr>
      <w:ins w:id="1305" w:author="angelo parrinello" w:date="2020-09-07T16:12:00Z">
        <w:r>
          <w:rPr>
            <w:noProof/>
          </w:rPr>
          <w:drawing>
            <wp:anchor distT="0" distB="0" distL="114300" distR="114300" simplePos="0" relativeHeight="251676672" behindDoc="0" locked="0" layoutInCell="1" allowOverlap="1" wp14:anchorId="595686C8" wp14:editId="122D55D2">
              <wp:simplePos x="0" y="0"/>
              <wp:positionH relativeFrom="margin">
                <wp:align>center</wp:align>
              </wp:positionH>
              <wp:positionV relativeFrom="paragraph">
                <wp:posOffset>1765300</wp:posOffset>
              </wp:positionV>
              <wp:extent cx="7883525" cy="4954270"/>
              <wp:effectExtent l="0" t="2222" r="952" b="953"/>
              <wp:wrapThrough wrapText="bothSides">
                <wp:wrapPolygon edited="0">
                  <wp:start x="21606" y="10"/>
                  <wp:lineTo x="50" y="10"/>
                  <wp:lineTo x="50" y="21521"/>
                  <wp:lineTo x="21606" y="21521"/>
                  <wp:lineTo x="21606" y="10"/>
                </wp:wrapPolygon>
              </wp:wrapThrough>
              <wp:docPr id="19" name="Immagin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883525" cy="4954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</w:p>
    <w:p w14:paraId="310A2CBF" w14:textId="6C611211" w:rsidR="00951CCF" w:rsidRPr="00951CCF" w:rsidDel="00951CCF" w:rsidRDefault="00951CCF" w:rsidP="00951CCF">
      <w:pPr>
        <w:rPr>
          <w:del w:id="1306" w:author="angelo parrinello" w:date="2020-08-07T10:44:00Z"/>
          <w:lang w:bidi="it-IT"/>
        </w:rPr>
      </w:pPr>
    </w:p>
    <w:p w14:paraId="1BE89271" w14:textId="10B7F94E" w:rsidR="00BA7EDC" w:rsidRDefault="00390874" w:rsidP="00390874">
      <w:pPr>
        <w:pStyle w:val="Titolo2"/>
        <w:rPr>
          <w:ins w:id="1307" w:author="angelo parrinello" w:date="2020-08-07T10:40:00Z"/>
          <w:lang w:bidi="it-IT"/>
        </w:rPr>
      </w:pPr>
      <w:bookmarkStart w:id="1308" w:name="_Toc50387803"/>
      <w:ins w:id="1309" w:author="angelo parrinello" w:date="2020-08-07T10:40:00Z">
        <w:r>
          <w:rPr>
            <w:lang w:bidi="it-IT"/>
          </w:rPr>
          <w:t>TRADUZIONI DELLE OPERAZIONI IN QUERY SQL</w:t>
        </w:r>
        <w:bookmarkEnd w:id="1308"/>
      </w:ins>
    </w:p>
    <w:p w14:paraId="3669F922" w14:textId="30A99CDB" w:rsidR="00951CCF" w:rsidRDefault="00951CCF" w:rsidP="00951CCF">
      <w:pPr>
        <w:pStyle w:val="Titolo3"/>
        <w:rPr>
          <w:ins w:id="1310" w:author="angelo parrinello" w:date="2020-08-07T10:46:00Z"/>
        </w:rPr>
      </w:pPr>
      <w:bookmarkStart w:id="1311" w:name="_Toc50387804"/>
      <w:ins w:id="1312" w:author="angelo parrinello" w:date="2020-08-07T10:46:00Z">
        <w:r>
          <w:t>OP 1 – Assumere un dipendente</w:t>
        </w:r>
        <w:bookmarkEnd w:id="1311"/>
      </w:ins>
    </w:p>
    <w:p w14:paraId="15AA864E" w14:textId="70FBC5A2" w:rsidR="00951CCF" w:rsidRDefault="00951CCF">
      <w:pPr>
        <w:rPr>
          <w:ins w:id="1313" w:author="angelo parrinello" w:date="2020-08-07T10:46:00Z"/>
        </w:rPr>
        <w:pPrChange w:id="1314" w:author="angelo parrinello" w:date="2020-08-07T10:46:00Z">
          <w:pPr>
            <w:pStyle w:val="Default"/>
          </w:pPr>
        </w:pPrChange>
      </w:pPr>
      <w:ins w:id="1315" w:author="angelo parrinello" w:date="2020-08-07T10:48:00Z">
        <w:r>
          <w:t>L’opera</w:t>
        </w:r>
      </w:ins>
      <w:ins w:id="1316" w:author="angelo parrinello" w:date="2020-08-07T10:49:00Z">
        <w:r>
          <w:t>zione si divide in tre sotto operazioni a seconda della mansione del dipendente</w:t>
        </w:r>
      </w:ins>
      <w:ins w:id="1317" w:author="angelo parrinello" w:date="2020-08-07T11:08:00Z">
        <w:r w:rsidR="006E7216">
          <w:t>:</w:t>
        </w:r>
      </w:ins>
    </w:p>
    <w:p w14:paraId="31824CE3" w14:textId="38CF9357" w:rsidR="006E7216" w:rsidRDefault="00951CCF">
      <w:pPr>
        <w:pStyle w:val="Paragrafoelenco"/>
        <w:rPr>
          <w:ins w:id="1318" w:author="angelo parrinello" w:date="2020-08-07T11:08:00Z"/>
          <w:lang w:bidi="it-IT"/>
        </w:rPr>
        <w:pPrChange w:id="1319" w:author="angelo parrinello" w:date="2020-08-27T16:42:00Z">
          <w:pPr/>
        </w:pPrChange>
      </w:pPr>
      <w:ins w:id="1320" w:author="angelo parrinello" w:date="2020-08-07T10:46:00Z">
        <w:r>
          <w:t xml:space="preserve">INSERT INTO </w:t>
        </w:r>
      </w:ins>
      <w:ins w:id="1321" w:author="angelo parrinello" w:date="2020-08-07T10:49:00Z">
        <w:r>
          <w:t>cuoco</w:t>
        </w:r>
      </w:ins>
      <w:ins w:id="1322" w:author="angelo parrinello" w:date="2020-08-07T10:46:00Z">
        <w:r>
          <w:t xml:space="preserve"> </w:t>
        </w:r>
      </w:ins>
      <w:ins w:id="1323" w:author="angelo parrinello" w:date="2020-08-07T10:49:00Z">
        <w:r>
          <w:rPr>
            <w:lang w:bidi="it-IT"/>
          </w:rPr>
          <w:t>(</w:t>
        </w:r>
        <w:r w:rsidRPr="00951CCF">
          <w:rPr>
            <w:lang w:bidi="it-IT"/>
            <w:rPrChange w:id="1324" w:author="angelo parrinello" w:date="2020-08-07T10:49:00Z">
              <w:rPr>
                <w:u w:val="single"/>
                <w:lang w:bidi="it-IT"/>
              </w:rPr>
            </w:rPrChange>
          </w:rPr>
          <w:t>Codice Fiscale</w:t>
        </w:r>
        <w:r>
          <w:rPr>
            <w:lang w:bidi="it-IT"/>
          </w:rPr>
          <w:t>, Nome, Cognome, Genere, Telefono, Indirizzo, E-Mail, Data di Nascita)</w:t>
        </w:r>
      </w:ins>
      <w:ins w:id="1325" w:author="angelo parrinello" w:date="2020-08-07T11:06:00Z">
        <w:r w:rsidR="006E7216">
          <w:rPr>
            <w:lang w:bidi="it-IT"/>
          </w:rPr>
          <w:t xml:space="preserve">                                                                            VALUES(?, ?, ?, ?, ?, ?, ?, ?)</w:t>
        </w:r>
      </w:ins>
    </w:p>
    <w:p w14:paraId="2F647476" w14:textId="597DADE4" w:rsidR="006E7216" w:rsidRDefault="006E7216" w:rsidP="00951CCF">
      <w:pPr>
        <w:rPr>
          <w:ins w:id="1326" w:author="angelo parrinello" w:date="2020-08-07T10:50:00Z"/>
          <w:lang w:bidi="it-IT"/>
        </w:rPr>
      </w:pPr>
      <w:ins w:id="1327" w:author="angelo parrinello" w:date="2020-08-07T11:08:00Z">
        <w:r>
          <w:rPr>
            <w:lang w:bidi="it-IT"/>
          </w:rPr>
          <w:t>Successivamente il contratto:</w:t>
        </w:r>
      </w:ins>
    </w:p>
    <w:p w14:paraId="21D15D3D" w14:textId="25656624" w:rsidR="00951CCF" w:rsidRDefault="00951CCF">
      <w:pPr>
        <w:pStyle w:val="Paragrafoelenco"/>
        <w:rPr>
          <w:ins w:id="1328" w:author="angelo parrinello" w:date="2020-08-07T11:07:00Z"/>
          <w:lang w:bidi="it-IT"/>
        </w:rPr>
        <w:pPrChange w:id="1329" w:author="angelo parrinello" w:date="2020-08-27T16:42:00Z">
          <w:pPr/>
        </w:pPrChange>
      </w:pPr>
      <w:ins w:id="1330" w:author="angelo parrinello" w:date="2020-08-07T10:51:00Z">
        <w:r>
          <w:t xml:space="preserve">INSERT INTO contratto </w:t>
        </w:r>
        <w:r>
          <w:rPr>
            <w:lang w:bidi="it-IT"/>
          </w:rPr>
          <w:t>(</w:t>
        </w:r>
        <w:r w:rsidRPr="00951CCF">
          <w:rPr>
            <w:lang w:bidi="it-IT"/>
            <w:rPrChange w:id="1331" w:author="angelo parrinello" w:date="2020-08-07T10:51:00Z">
              <w:rPr>
                <w:u w:val="single"/>
                <w:lang w:bidi="it-IT"/>
              </w:rPr>
            </w:rPrChange>
          </w:rPr>
          <w:t>Codice Contratto</w:t>
        </w:r>
        <w:r>
          <w:rPr>
            <w:lang w:bidi="it-IT"/>
          </w:rPr>
          <w:t xml:space="preserve">, </w:t>
        </w:r>
        <w:r w:rsidRPr="00951CCF">
          <w:rPr>
            <w:lang w:bidi="it-IT"/>
            <w:rPrChange w:id="1332" w:author="angelo parrinello" w:date="2020-08-07T10:51:00Z">
              <w:rPr>
                <w:u w:val="single"/>
                <w:lang w:bidi="it-IT"/>
              </w:rPr>
            </w:rPrChange>
          </w:rPr>
          <w:t>Data Inizio</w:t>
        </w:r>
        <w:r>
          <w:rPr>
            <w:lang w:bidi="it-IT"/>
          </w:rPr>
          <w:t>, Stipendio, Data</w:t>
        </w:r>
      </w:ins>
      <w:ins w:id="1333" w:author="angelo parrinello" w:date="2020-08-07T11:10:00Z">
        <w:r w:rsidR="006E7216">
          <w:rPr>
            <w:lang w:bidi="it-IT"/>
          </w:rPr>
          <w:t xml:space="preserve"> </w:t>
        </w:r>
      </w:ins>
      <w:ins w:id="1334" w:author="angelo parrinello" w:date="2020-08-07T11:11:00Z">
        <w:r w:rsidR="006E7216">
          <w:rPr>
            <w:lang w:bidi="it-IT"/>
          </w:rPr>
          <w:t>Fine</w:t>
        </w:r>
      </w:ins>
      <w:ins w:id="1335" w:author="angelo parrinello" w:date="2020-08-07T10:51:00Z">
        <w:r>
          <w:rPr>
            <w:lang w:bidi="it-IT"/>
          </w:rPr>
          <w:t>,</w:t>
        </w:r>
      </w:ins>
      <w:ins w:id="1336" w:author="angelo parrinello" w:date="2020-08-07T11:05:00Z">
        <w:r w:rsidR="006E7216">
          <w:rPr>
            <w:lang w:bidi="it-IT"/>
          </w:rPr>
          <w:t xml:space="preserve"> </w:t>
        </w:r>
      </w:ins>
      <w:ins w:id="1337" w:author="angelo parrinello" w:date="2020-08-07T10:51:00Z">
        <w:r w:rsidRPr="00E039A2">
          <w:rPr>
            <w:lang w:bidi="it-IT"/>
          </w:rPr>
          <w:t>Cuoco_Codice Fiscale, Cassiere_Codice Fiscale, Cameriere_Codice Fiscale)</w:t>
        </w:r>
      </w:ins>
      <w:ins w:id="1338" w:author="angelo parrinello" w:date="2020-08-07T11:07:00Z">
        <w:r w:rsidR="006E7216">
          <w:rPr>
            <w:lang w:bidi="it-IT"/>
          </w:rPr>
          <w:t xml:space="preserve">                 VALUES(?, ?, ?, ?, ?, ?, ?)</w:t>
        </w:r>
      </w:ins>
    </w:p>
    <w:p w14:paraId="0C45FB58" w14:textId="5A778FEF" w:rsidR="006E7216" w:rsidRDefault="006E7216" w:rsidP="00951CCF">
      <w:pPr>
        <w:rPr>
          <w:ins w:id="1339" w:author="angelo parrinello" w:date="2020-09-03T15:00:00Z"/>
          <w:lang w:bidi="it-IT"/>
        </w:rPr>
      </w:pPr>
      <w:ins w:id="1340" w:author="angelo parrinello" w:date="2020-08-07T11:08:00Z">
        <w:r>
          <w:rPr>
            <w:lang w:bidi="it-IT"/>
          </w:rPr>
          <w:t xml:space="preserve">Nel caso </w:t>
        </w:r>
      </w:ins>
      <w:ins w:id="1341" w:author="angelo parrinello" w:date="2020-08-07T11:09:00Z">
        <w:r>
          <w:rPr>
            <w:lang w:bidi="it-IT"/>
          </w:rPr>
          <w:t>di assunzione dei camerieri o dei cassieri, il ragionamento è analogo.</w:t>
        </w:r>
      </w:ins>
    </w:p>
    <w:p w14:paraId="37D9AEF9" w14:textId="77777777" w:rsidR="006A367F" w:rsidRDefault="006A367F" w:rsidP="00951CCF">
      <w:pPr>
        <w:rPr>
          <w:ins w:id="1342" w:author="angelo parrinello" w:date="2020-08-07T10:51:00Z"/>
          <w:lang w:bidi="it-IT"/>
        </w:rPr>
      </w:pPr>
    </w:p>
    <w:p w14:paraId="5C619DA1" w14:textId="4DBA0C36" w:rsidR="006E7216" w:rsidRDefault="006E7216" w:rsidP="006E7216">
      <w:pPr>
        <w:pStyle w:val="Titolo3"/>
        <w:rPr>
          <w:ins w:id="1343" w:author="angelo parrinello" w:date="2020-08-07T11:11:00Z"/>
          <w:lang w:bidi="it-IT"/>
        </w:rPr>
      </w:pPr>
      <w:bookmarkStart w:id="1344" w:name="_Toc50387805"/>
      <w:ins w:id="1345" w:author="angelo parrinello" w:date="2020-08-07T11:09:00Z">
        <w:r>
          <w:rPr>
            <w:lang w:bidi="it-IT"/>
          </w:rPr>
          <w:t>OP</w:t>
        </w:r>
      </w:ins>
      <w:ins w:id="1346" w:author="angelo parrinello" w:date="2020-08-07T11:13:00Z">
        <w:r w:rsidR="00B456AD">
          <w:rPr>
            <w:lang w:bidi="it-IT"/>
          </w:rPr>
          <w:t xml:space="preserve"> </w:t>
        </w:r>
      </w:ins>
      <w:ins w:id="1347" w:author="angelo parrinello" w:date="2020-08-07T11:09:00Z">
        <w:r>
          <w:rPr>
            <w:lang w:bidi="it-IT"/>
          </w:rPr>
          <w:t>2 – Licenziare un dipendente</w:t>
        </w:r>
      </w:ins>
      <w:bookmarkEnd w:id="1344"/>
    </w:p>
    <w:p w14:paraId="41A8CB10" w14:textId="77777777" w:rsidR="009D111D" w:rsidRDefault="006E7216">
      <w:pPr>
        <w:pStyle w:val="Paragrafoelenco"/>
        <w:rPr>
          <w:ins w:id="1348" w:author="angelo parrinello" w:date="2020-09-07T15:46:00Z"/>
        </w:rPr>
      </w:pPr>
      <w:ins w:id="1349" w:author="angelo parrinello" w:date="2020-08-07T11:10:00Z">
        <w:r>
          <w:t xml:space="preserve">UPDATE contratto                                                                                                                SET </w:t>
        </w:r>
      </w:ins>
      <w:ins w:id="1350" w:author="angelo parrinello" w:date="2020-08-07T11:11:00Z">
        <w:r>
          <w:t>Data Fine</w:t>
        </w:r>
      </w:ins>
      <w:ins w:id="1351" w:author="angelo parrinello" w:date="2020-08-07T11:10:00Z">
        <w:r>
          <w:t xml:space="preserve"> = ?                                                                                                           WHERE</w:t>
        </w:r>
      </w:ins>
      <w:ins w:id="1352" w:author="angelo parrinello" w:date="2020-08-07T11:11:00Z">
        <w:r>
          <w:t xml:space="preserve"> Cuoco_Codice Fiscale</w:t>
        </w:r>
      </w:ins>
      <w:ins w:id="1353" w:author="angelo parrinello" w:date="2020-08-07T11:10:00Z">
        <w:r>
          <w:t xml:space="preserve"> = ?    </w:t>
        </w:r>
      </w:ins>
    </w:p>
    <w:p w14:paraId="55CEA30D" w14:textId="77777777" w:rsidR="009D111D" w:rsidRDefault="008805F2">
      <w:pPr>
        <w:pStyle w:val="Paragrafoelenco"/>
        <w:rPr>
          <w:ins w:id="1354" w:author="angelo parrinello" w:date="2020-09-07T15:46:00Z"/>
        </w:rPr>
      </w:pPr>
      <w:ins w:id="1355" w:author="angelo parrinello" w:date="2020-09-02T15:45:00Z">
        <w:r>
          <w:t xml:space="preserve">OR </w:t>
        </w:r>
      </w:ins>
      <w:ins w:id="1356" w:author="angelo parrinello" w:date="2020-08-07T11:10:00Z">
        <w:r w:rsidR="006E7216">
          <w:t xml:space="preserve"> </w:t>
        </w:r>
      </w:ins>
      <w:ins w:id="1357" w:author="angelo parrinello" w:date="2020-09-02T15:45:00Z">
        <w:r>
          <w:t xml:space="preserve">Cassiere_Codice Fiscale = ?    </w:t>
        </w:r>
      </w:ins>
      <w:ins w:id="1358" w:author="angelo parrinello" w:date="2020-08-07T11:10:00Z">
        <w:r w:rsidR="006E7216">
          <w:t xml:space="preserve"> </w:t>
        </w:r>
      </w:ins>
    </w:p>
    <w:p w14:paraId="2E39C7A6" w14:textId="77777777" w:rsidR="009D111D" w:rsidRDefault="008805F2">
      <w:pPr>
        <w:pStyle w:val="Paragrafoelenco"/>
        <w:rPr>
          <w:ins w:id="1359" w:author="angelo parrinello" w:date="2020-09-07T15:46:00Z"/>
        </w:rPr>
      </w:pPr>
      <w:ins w:id="1360" w:author="angelo parrinello" w:date="2020-09-02T15:45:00Z">
        <w:r>
          <w:t xml:space="preserve">OR </w:t>
        </w:r>
      </w:ins>
      <w:ins w:id="1361" w:author="angelo parrinello" w:date="2020-09-02T15:46:00Z">
        <w:r>
          <w:t xml:space="preserve">    </w:t>
        </w:r>
      </w:ins>
      <w:ins w:id="1362" w:author="angelo parrinello" w:date="2020-09-02T15:45:00Z">
        <w:r>
          <w:t>C</w:t>
        </w:r>
      </w:ins>
      <w:ins w:id="1363" w:author="angelo parrinello" w:date="2020-09-02T15:46:00Z">
        <w:r>
          <w:t>ameriere</w:t>
        </w:r>
      </w:ins>
      <w:ins w:id="1364" w:author="angelo parrinello" w:date="2020-09-02T15:45:00Z">
        <w:r>
          <w:t xml:space="preserve">_Codice Fiscale = ? </w:t>
        </w:r>
      </w:ins>
      <w:ins w:id="1365" w:author="angelo parrinello" w:date="2020-09-07T15:46:00Z">
        <w:r w:rsidR="009D111D">
          <w:t xml:space="preserve"> </w:t>
        </w:r>
      </w:ins>
    </w:p>
    <w:p w14:paraId="79725EBD" w14:textId="77777777" w:rsidR="009D111D" w:rsidRDefault="009D111D">
      <w:pPr>
        <w:pStyle w:val="Paragrafoelenco"/>
        <w:rPr>
          <w:ins w:id="1366" w:author="angelo parrinello" w:date="2020-09-07T15:47:00Z"/>
        </w:rPr>
      </w:pPr>
      <w:ins w:id="1367" w:author="angelo parrinello" w:date="2020-09-07T15:46:00Z">
        <w:r>
          <w:t xml:space="preserve">AND </w:t>
        </w:r>
        <w:proofErr w:type="spellStart"/>
        <w:r>
          <w:t>Data_Fine</w:t>
        </w:r>
        <w:proofErr w:type="spellEnd"/>
        <w:r>
          <w:t xml:space="preserve"> = NULL </w:t>
        </w:r>
      </w:ins>
    </w:p>
    <w:p w14:paraId="338CEDBE" w14:textId="33A96130" w:rsidR="008805F2" w:rsidRDefault="009D111D">
      <w:pPr>
        <w:pStyle w:val="Paragrafoelenco"/>
        <w:rPr>
          <w:ins w:id="1368" w:author="angelo parrinello" w:date="2020-09-07T15:47:00Z"/>
        </w:rPr>
      </w:pPr>
      <w:ins w:id="1369" w:author="angelo parrinello" w:date="2020-09-07T15:46:00Z">
        <w:r>
          <w:t xml:space="preserve">OR </w:t>
        </w:r>
        <w:proofErr w:type="spellStart"/>
        <w:r>
          <w:t>Data_Fine</w:t>
        </w:r>
        <w:proofErr w:type="spellEnd"/>
        <w:r>
          <w:t xml:space="preserve"> &gt; ?</w:t>
        </w:r>
      </w:ins>
    </w:p>
    <w:p w14:paraId="040230E7" w14:textId="77777777" w:rsidR="009D111D" w:rsidRDefault="009D111D">
      <w:pPr>
        <w:pStyle w:val="Paragrafoelenco"/>
        <w:rPr>
          <w:ins w:id="1370" w:author="angelo parrinello" w:date="2020-09-02T15:51:00Z"/>
        </w:rPr>
      </w:pPr>
    </w:p>
    <w:p w14:paraId="4EE1A9D3" w14:textId="360C854C" w:rsidR="00B456AD" w:rsidRDefault="00B456AD" w:rsidP="00B456AD">
      <w:pPr>
        <w:pStyle w:val="Titolo3"/>
        <w:rPr>
          <w:ins w:id="1371" w:author="angelo parrinello" w:date="2020-08-07T11:14:00Z"/>
          <w:lang w:bidi="it-IT"/>
        </w:rPr>
      </w:pPr>
      <w:bookmarkStart w:id="1372" w:name="_Toc50387806"/>
      <w:ins w:id="1373" w:author="angelo parrinello" w:date="2020-08-07T11:13:00Z">
        <w:r>
          <w:rPr>
            <w:lang w:bidi="it-IT"/>
          </w:rPr>
          <w:t>OP 3 – Registrare nuovi ordini</w:t>
        </w:r>
      </w:ins>
      <w:bookmarkEnd w:id="1372"/>
    </w:p>
    <w:p w14:paraId="6321DDA3" w14:textId="14335DBA" w:rsidR="00B456AD" w:rsidRDefault="00B456AD" w:rsidP="009D111D">
      <w:pPr>
        <w:pStyle w:val="Paragrafoelenco"/>
        <w:rPr>
          <w:ins w:id="1374" w:author="angelo parrinello" w:date="2020-09-07T15:47:00Z"/>
          <w:lang w:bidi="it-IT"/>
        </w:rPr>
      </w:pPr>
      <w:ins w:id="1375" w:author="angelo parrinello" w:date="2020-08-07T11:15:00Z">
        <w:r>
          <w:rPr>
            <w:lang w:bidi="it-IT"/>
          </w:rPr>
          <w:t xml:space="preserve">INSERT </w:t>
        </w:r>
      </w:ins>
      <w:ins w:id="1376" w:author="angelo parrinello" w:date="2020-08-07T11:18:00Z">
        <w:r>
          <w:rPr>
            <w:lang w:bidi="it-IT"/>
          </w:rPr>
          <w:t xml:space="preserve">INTO ordini </w:t>
        </w:r>
      </w:ins>
      <w:ins w:id="1377" w:author="angelo parrinello" w:date="2020-08-07T11:19:00Z">
        <w:r>
          <w:rPr>
            <w:lang w:bidi="it-IT"/>
          </w:rPr>
          <w:t>(</w:t>
        </w:r>
      </w:ins>
      <w:ins w:id="1378" w:author="angelo parrinello" w:date="2020-08-07T11:18:00Z">
        <w:r w:rsidRPr="00B456AD">
          <w:rPr>
            <w:lang w:bidi="it-IT"/>
            <w:rPrChange w:id="1379" w:author="angelo parrinello" w:date="2020-08-07T11:19:00Z">
              <w:rPr>
                <w:u w:val="single"/>
                <w:lang w:bidi="it-IT"/>
              </w:rPr>
            </w:rPrChange>
          </w:rPr>
          <w:t>Codice Ordine</w:t>
        </w:r>
        <w:r>
          <w:rPr>
            <w:lang w:bidi="it-IT"/>
          </w:rPr>
          <w:t>, Prezzo Unitario, Quantità, Data, P.IVA, Anno, Numero, Codice Ingrediente, Codice Fiscale)</w:t>
        </w:r>
      </w:ins>
      <w:ins w:id="1380" w:author="angelo parrinello" w:date="2020-08-07T11:19:00Z">
        <w:r>
          <w:rPr>
            <w:lang w:bidi="it-IT"/>
          </w:rPr>
          <w:t xml:space="preserve"> </w:t>
        </w:r>
      </w:ins>
      <w:ins w:id="1381" w:author="angelo parrinello" w:date="2020-08-07T11:20:00Z">
        <w:r>
          <w:rPr>
            <w:lang w:bidi="it-IT"/>
          </w:rPr>
          <w:t xml:space="preserve">                                  </w:t>
        </w:r>
      </w:ins>
      <w:ins w:id="1382" w:author="angelo parrinello" w:date="2020-08-07T11:19:00Z">
        <w:r>
          <w:rPr>
            <w:lang w:bidi="it-IT"/>
          </w:rPr>
          <w:t>VALUES(?, ?, ?, ?, ?, ?, ?, ?, ?</w:t>
        </w:r>
      </w:ins>
      <w:ins w:id="1383" w:author="angelo parrinello" w:date="2020-08-07T11:20:00Z">
        <w:r>
          <w:rPr>
            <w:lang w:bidi="it-IT"/>
          </w:rPr>
          <w:t>)</w:t>
        </w:r>
      </w:ins>
      <w:ins w:id="1384" w:author="angelo parrinello" w:date="2020-08-07T11:18:00Z">
        <w:r>
          <w:rPr>
            <w:lang w:bidi="it-IT"/>
          </w:rPr>
          <w:t xml:space="preserve"> </w:t>
        </w:r>
      </w:ins>
    </w:p>
    <w:p w14:paraId="119F668A" w14:textId="77777777" w:rsidR="009D111D" w:rsidRDefault="009D111D" w:rsidP="009D111D">
      <w:pPr>
        <w:pStyle w:val="Paragrafoelenco"/>
        <w:rPr>
          <w:ins w:id="1385" w:author="angelo parrinello" w:date="2020-08-07T11:21:00Z"/>
          <w:lang w:bidi="it-IT"/>
        </w:rPr>
        <w:pPrChange w:id="1386" w:author="angelo parrinello" w:date="2020-09-07T15:47:00Z">
          <w:pPr/>
        </w:pPrChange>
      </w:pPr>
    </w:p>
    <w:p w14:paraId="09B66C99" w14:textId="57EA9FA5" w:rsidR="00B456AD" w:rsidRDefault="00B456AD" w:rsidP="00B456AD">
      <w:pPr>
        <w:pStyle w:val="Titolo3"/>
        <w:rPr>
          <w:ins w:id="1387" w:author="angelo parrinello" w:date="2020-08-07T11:22:00Z"/>
          <w:lang w:bidi="it-IT"/>
        </w:rPr>
      </w:pPr>
      <w:bookmarkStart w:id="1388" w:name="_Toc50387807"/>
      <w:ins w:id="1389" w:author="angelo parrinello" w:date="2020-08-07T11:21:00Z">
        <w:r>
          <w:rPr>
            <w:lang w:bidi="it-IT"/>
          </w:rPr>
          <w:t>OP 4 – Aggiungere una prenotazione istantanea</w:t>
        </w:r>
      </w:ins>
      <w:bookmarkEnd w:id="1388"/>
    </w:p>
    <w:p w14:paraId="54E45D2E" w14:textId="77777777" w:rsidR="00D74D6B" w:rsidRDefault="009379C5">
      <w:pPr>
        <w:pStyle w:val="Paragrafoelenco"/>
        <w:rPr>
          <w:ins w:id="1390" w:author="angelo parrinello" w:date="2020-09-03T16:24:00Z"/>
          <w:lang w:bidi="it-IT"/>
        </w:rPr>
      </w:pPr>
      <w:ins w:id="1391" w:author="angelo parrinello" w:date="2020-08-07T11:23:00Z">
        <w:r>
          <w:rPr>
            <w:lang w:bidi="it-IT"/>
          </w:rPr>
          <w:t xml:space="preserve">INSERT INTO </w:t>
        </w:r>
        <w:r>
          <w:rPr>
            <w:lang w:bidi="it-IT"/>
          </w:rPr>
          <w:tab/>
          <w:t>prenotazione (</w:t>
        </w:r>
        <w:r w:rsidRPr="001057D1">
          <w:rPr>
            <w:lang w:bidi="it-IT"/>
            <w:rPrChange w:id="1392" w:author="angelo parrinello" w:date="2020-08-07T11:23:00Z">
              <w:rPr>
                <w:u w:val="single"/>
                <w:lang w:bidi="it-IT"/>
              </w:rPr>
            </w:rPrChange>
          </w:rPr>
          <w:t>Numero</w:t>
        </w:r>
        <w:r w:rsidRPr="001057D1">
          <w:rPr>
            <w:lang w:bidi="it-IT"/>
          </w:rPr>
          <w:t xml:space="preserve">, </w:t>
        </w:r>
        <w:r w:rsidRPr="001057D1">
          <w:rPr>
            <w:lang w:bidi="it-IT"/>
            <w:rPrChange w:id="1393" w:author="angelo parrinello" w:date="2020-08-07T11:23:00Z">
              <w:rPr>
                <w:u w:val="single"/>
                <w:lang w:bidi="it-IT"/>
              </w:rPr>
            </w:rPrChange>
          </w:rPr>
          <w:t>Data</w:t>
        </w:r>
        <w:r w:rsidRPr="001057D1">
          <w:rPr>
            <w:lang w:bidi="it-IT"/>
          </w:rPr>
          <w:t xml:space="preserve">, </w:t>
        </w:r>
        <w:r w:rsidRPr="001057D1">
          <w:rPr>
            <w:lang w:bidi="it-IT"/>
            <w:rPrChange w:id="1394" w:author="angelo parrinello" w:date="2020-08-07T11:23:00Z">
              <w:rPr>
                <w:u w:val="single"/>
                <w:lang w:bidi="it-IT"/>
              </w:rPr>
            </w:rPrChange>
          </w:rPr>
          <w:t>Ora</w:t>
        </w:r>
        <w:r>
          <w:rPr>
            <w:lang w:bidi="it-IT"/>
          </w:rPr>
          <w:t>, Numero Persone)</w:t>
        </w:r>
        <w:r w:rsidR="001057D1">
          <w:rPr>
            <w:lang w:bidi="it-IT"/>
          </w:rPr>
          <w:t xml:space="preserve"> </w:t>
        </w:r>
      </w:ins>
    </w:p>
    <w:p w14:paraId="05BC35F2" w14:textId="29F1D329" w:rsidR="009669BD" w:rsidRDefault="00D74D6B" w:rsidP="009D111D">
      <w:pPr>
        <w:pStyle w:val="Paragrafoelenco"/>
        <w:rPr>
          <w:ins w:id="1395" w:author="angelo parrinello" w:date="2020-09-07T15:47:00Z"/>
          <w:lang w:bidi="it-IT"/>
        </w:rPr>
      </w:pPr>
      <w:ins w:id="1396" w:author="angelo parrinello" w:date="2020-09-03T16:24:00Z">
        <w:r>
          <w:rPr>
            <w:lang w:bidi="it-IT"/>
          </w:rPr>
          <w:t>VALUES(?,?,?,?)</w:t>
        </w:r>
      </w:ins>
      <w:ins w:id="1397" w:author="angelo parrinello" w:date="2020-08-07T11:31:00Z">
        <w:r w:rsidR="001057D1">
          <w:rPr>
            <w:lang w:bidi="it-IT"/>
          </w:rPr>
          <w:tab/>
        </w:r>
      </w:ins>
      <w:ins w:id="1398" w:author="angelo parrinello" w:date="2020-08-07T11:36:00Z">
        <w:r w:rsidR="009669BD">
          <w:rPr>
            <w:lang w:bidi="it-IT"/>
          </w:rPr>
          <w:tab/>
        </w:r>
        <w:r w:rsidR="009669BD">
          <w:rPr>
            <w:lang w:bidi="it-IT"/>
          </w:rPr>
          <w:tab/>
        </w:r>
        <w:r w:rsidR="009669BD">
          <w:rPr>
            <w:lang w:bidi="it-IT"/>
          </w:rPr>
          <w:tab/>
        </w:r>
        <w:r w:rsidR="009669BD">
          <w:rPr>
            <w:lang w:bidi="it-IT"/>
          </w:rPr>
          <w:tab/>
        </w:r>
        <w:r w:rsidR="009669BD">
          <w:rPr>
            <w:lang w:bidi="it-IT"/>
          </w:rPr>
          <w:tab/>
        </w:r>
      </w:ins>
    </w:p>
    <w:p w14:paraId="3D3E927A" w14:textId="77777777" w:rsidR="009D111D" w:rsidRDefault="009D111D" w:rsidP="009D111D">
      <w:pPr>
        <w:pStyle w:val="Paragrafoelenco"/>
        <w:rPr>
          <w:ins w:id="1399" w:author="angelo parrinello" w:date="2020-08-07T11:34:00Z"/>
          <w:lang w:bidi="it-IT"/>
        </w:rPr>
        <w:pPrChange w:id="1400" w:author="angelo parrinello" w:date="2020-09-07T15:47:00Z">
          <w:pPr/>
        </w:pPrChange>
      </w:pPr>
    </w:p>
    <w:p w14:paraId="2341964E" w14:textId="77E21A37" w:rsidR="009669BD" w:rsidRDefault="009669BD" w:rsidP="009669BD">
      <w:pPr>
        <w:pStyle w:val="Titolo3"/>
        <w:rPr>
          <w:ins w:id="1401" w:author="angelo parrinello" w:date="2020-08-07T11:37:00Z"/>
          <w:lang w:bidi="it-IT"/>
        </w:rPr>
      </w:pPr>
      <w:bookmarkStart w:id="1402" w:name="_Toc50387808"/>
      <w:ins w:id="1403" w:author="angelo parrinello" w:date="2020-08-07T11:34:00Z">
        <w:r>
          <w:rPr>
            <w:lang w:bidi="it-IT"/>
          </w:rPr>
          <w:t xml:space="preserve">OP </w:t>
        </w:r>
      </w:ins>
      <w:ins w:id="1404" w:author="angelo parrinello" w:date="2020-08-07T11:35:00Z">
        <w:r>
          <w:rPr>
            <w:lang w:bidi="it-IT"/>
          </w:rPr>
          <w:t>5</w:t>
        </w:r>
      </w:ins>
      <w:ins w:id="1405" w:author="angelo parrinello" w:date="2020-08-07T11:34:00Z">
        <w:r>
          <w:rPr>
            <w:lang w:bidi="it-IT"/>
          </w:rPr>
          <w:t xml:space="preserve"> – Aggiungere una prenotazione </w:t>
        </w:r>
      </w:ins>
      <w:ins w:id="1406" w:author="angelo parrinello" w:date="2020-08-07T11:35:00Z">
        <w:r>
          <w:rPr>
            <w:lang w:bidi="it-IT"/>
          </w:rPr>
          <w:t>telefonica</w:t>
        </w:r>
      </w:ins>
      <w:bookmarkEnd w:id="1402"/>
    </w:p>
    <w:p w14:paraId="4AF42B95" w14:textId="77777777" w:rsidR="009D111D" w:rsidRDefault="009669BD">
      <w:pPr>
        <w:pStyle w:val="Paragrafoelenco"/>
        <w:rPr>
          <w:ins w:id="1407" w:author="angelo parrinello" w:date="2020-09-07T15:47:00Z"/>
          <w:lang w:bidi="it-IT"/>
        </w:rPr>
      </w:pPr>
      <w:ins w:id="1408" w:author="angelo parrinello" w:date="2020-08-07T11:34:00Z">
        <w:r>
          <w:rPr>
            <w:lang w:bidi="it-IT"/>
          </w:rPr>
          <w:t xml:space="preserve">INSERT INTO </w:t>
        </w:r>
        <w:r>
          <w:rPr>
            <w:lang w:bidi="it-IT"/>
          </w:rPr>
          <w:tab/>
          <w:t>prenotazione (</w:t>
        </w:r>
        <w:r w:rsidRPr="00E039A2">
          <w:rPr>
            <w:lang w:bidi="it-IT"/>
          </w:rPr>
          <w:t>Numero, Data, Ora</w:t>
        </w:r>
        <w:r>
          <w:rPr>
            <w:lang w:bidi="it-IT"/>
          </w:rPr>
          <w:t xml:space="preserve">, Numero Persone, Numero di Telefono) </w:t>
        </w:r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</w:r>
      </w:ins>
      <w:ins w:id="1409" w:author="angelo parrinello" w:date="2020-08-07T11:37:00Z">
        <w:r>
          <w:rPr>
            <w:lang w:bidi="it-IT"/>
          </w:rPr>
          <w:t xml:space="preserve">                                                                            </w:t>
        </w:r>
      </w:ins>
      <w:ins w:id="1410" w:author="angelo parrinello" w:date="2020-08-07T11:39:00Z">
        <w:r>
          <w:rPr>
            <w:lang w:bidi="it-IT"/>
          </w:rPr>
          <w:t xml:space="preserve">      </w:t>
        </w:r>
      </w:ins>
      <w:ins w:id="1411" w:author="angelo parrinello" w:date="2020-08-07T11:37:00Z">
        <w:r>
          <w:rPr>
            <w:lang w:bidi="it-IT"/>
          </w:rPr>
          <w:t xml:space="preserve">  </w:t>
        </w:r>
      </w:ins>
      <w:ins w:id="1412" w:author="angelo parrinello" w:date="2020-08-07T11:36:00Z">
        <w:r>
          <w:rPr>
            <w:lang w:bidi="it-IT"/>
          </w:rPr>
          <w:t>VALUES</w:t>
        </w:r>
      </w:ins>
      <w:ins w:id="1413" w:author="angelo parrinello" w:date="2020-08-07T11:39:00Z">
        <w:r>
          <w:rPr>
            <w:lang w:bidi="it-IT"/>
          </w:rPr>
          <w:t xml:space="preserve"> </w:t>
        </w:r>
      </w:ins>
      <w:ins w:id="1414" w:author="angelo parrinello" w:date="2020-08-07T11:36:00Z">
        <w:r>
          <w:rPr>
            <w:lang w:bidi="it-IT"/>
          </w:rPr>
          <w:t>(?</w:t>
        </w:r>
      </w:ins>
      <w:ins w:id="1415" w:author="angelo parrinello" w:date="2020-08-07T11:37:00Z">
        <w:r>
          <w:rPr>
            <w:lang w:bidi="it-IT"/>
          </w:rPr>
          <w:t>,?,?,?,?)</w:t>
        </w:r>
      </w:ins>
    </w:p>
    <w:p w14:paraId="63300B59" w14:textId="77777777" w:rsidR="009D111D" w:rsidRDefault="009D111D">
      <w:pPr>
        <w:pStyle w:val="Paragrafoelenco"/>
        <w:rPr>
          <w:ins w:id="1416" w:author="angelo parrinello" w:date="2020-09-07T15:47:00Z"/>
          <w:lang w:bidi="it-IT"/>
        </w:rPr>
      </w:pPr>
    </w:p>
    <w:p w14:paraId="68710FE8" w14:textId="77777777" w:rsidR="009D111D" w:rsidRDefault="009D111D">
      <w:pPr>
        <w:pStyle w:val="Paragrafoelenco"/>
        <w:rPr>
          <w:ins w:id="1417" w:author="angelo parrinello" w:date="2020-09-07T15:47:00Z"/>
          <w:lang w:bidi="it-IT"/>
        </w:rPr>
      </w:pPr>
    </w:p>
    <w:p w14:paraId="4E776618" w14:textId="45304919" w:rsidR="006A367F" w:rsidRDefault="009669BD">
      <w:pPr>
        <w:pStyle w:val="Paragrafoelenco"/>
        <w:rPr>
          <w:ins w:id="1418" w:author="angelo parrinello" w:date="2020-08-07T11:40:00Z"/>
          <w:lang w:bidi="it-IT"/>
        </w:rPr>
        <w:pPrChange w:id="1419" w:author="angelo parrinello" w:date="2020-09-03T16:01:00Z">
          <w:pPr/>
        </w:pPrChange>
      </w:pPr>
      <w:ins w:id="1420" w:author="angelo parrinello" w:date="2020-08-07T11:37:00Z">
        <w:r>
          <w:rPr>
            <w:lang w:bidi="it-IT"/>
          </w:rPr>
          <w:t xml:space="preserve">                          </w:t>
        </w:r>
      </w:ins>
      <w:ins w:id="1421" w:author="angelo parrinello" w:date="2020-08-07T11:34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      </w:t>
        </w:r>
      </w:ins>
    </w:p>
    <w:p w14:paraId="7DDFAAC3" w14:textId="6FC01BD0" w:rsidR="009669BD" w:rsidRDefault="009669BD" w:rsidP="009669BD">
      <w:pPr>
        <w:rPr>
          <w:ins w:id="1422" w:author="angelo parrinello" w:date="2020-08-07T11:41:00Z"/>
          <w:lang w:bidi="it-IT"/>
        </w:rPr>
      </w:pPr>
      <w:ins w:id="1423" w:author="angelo parrinello" w:date="2020-08-07T11:40:00Z">
        <w:r>
          <w:rPr>
            <w:lang w:bidi="it-IT"/>
          </w:rPr>
          <w:lastRenderedPageBreak/>
          <w:t>OP 6 – Eliminare una prenotaz</w:t>
        </w:r>
      </w:ins>
      <w:ins w:id="1424" w:author="angelo parrinello" w:date="2020-08-07T11:41:00Z">
        <w:r>
          <w:rPr>
            <w:lang w:bidi="it-IT"/>
          </w:rPr>
          <w:t>i</w:t>
        </w:r>
      </w:ins>
      <w:ins w:id="1425" w:author="angelo parrinello" w:date="2020-08-07T11:40:00Z">
        <w:r>
          <w:rPr>
            <w:lang w:bidi="it-IT"/>
          </w:rPr>
          <w:t>one</w:t>
        </w:r>
      </w:ins>
    </w:p>
    <w:p w14:paraId="6A91D1B2" w14:textId="55947EC2" w:rsidR="00B6347C" w:rsidRDefault="009669BD">
      <w:pPr>
        <w:pStyle w:val="Paragrafoelenco"/>
        <w:rPr>
          <w:ins w:id="1426" w:author="angelo parrinello" w:date="2020-09-03T15:00:00Z"/>
          <w:lang w:bidi="it-IT"/>
        </w:rPr>
      </w:pPr>
      <w:ins w:id="1427" w:author="angelo parrinello" w:date="2020-08-07T11:42:00Z">
        <w:r>
          <w:rPr>
            <w:lang w:bidi="it-IT"/>
          </w:rPr>
          <w:t xml:space="preserve">DELETE </w:t>
        </w:r>
      </w:ins>
      <w:ins w:id="1428" w:author="angelo parrinello" w:date="2020-08-07T11:46:00Z">
        <w:r w:rsidR="00B6347C">
          <w:rPr>
            <w:lang w:bidi="it-IT"/>
          </w:rPr>
          <w:t>FROM prenotazione</w:t>
        </w:r>
      </w:ins>
      <w:ins w:id="1429" w:author="angelo parrinello" w:date="2020-08-07T11:47:00Z">
        <w:r w:rsidR="00B6347C">
          <w:rPr>
            <w:lang w:bidi="it-IT"/>
          </w:rPr>
          <w:t xml:space="preserve">                                                                                                 </w:t>
        </w:r>
      </w:ins>
      <w:ins w:id="1430" w:author="angelo parrinello" w:date="2020-08-07T11:46:00Z">
        <w:r w:rsidR="00B6347C" w:rsidRPr="00B6347C">
          <w:rPr>
            <w:lang w:bidi="it-IT"/>
          </w:rPr>
          <w:t>WHERE Numero = ?</w:t>
        </w:r>
      </w:ins>
      <w:ins w:id="1431" w:author="angelo parrinello" w:date="2020-08-07T11:47:00Z">
        <w:r w:rsidR="00B6347C" w:rsidRPr="00B6347C">
          <w:rPr>
            <w:lang w:bidi="it-IT"/>
            <w:rPrChange w:id="1432" w:author="angelo parrinello" w:date="2020-08-07T11:47:00Z">
              <w:rPr>
                <w:lang w:val="en-US" w:bidi="it-IT"/>
              </w:rPr>
            </w:rPrChange>
          </w:rPr>
          <w:t xml:space="preserve">                                                                                                           </w:t>
        </w:r>
      </w:ins>
      <w:ins w:id="1433" w:author="angelo parrinello" w:date="2020-08-07T11:46:00Z">
        <w:r w:rsidR="00B6347C" w:rsidRPr="00B6347C">
          <w:rPr>
            <w:lang w:bidi="it-IT"/>
          </w:rPr>
          <w:t xml:space="preserve"> AND Data = ?</w:t>
        </w:r>
        <w:r w:rsidR="00B6347C" w:rsidRPr="00B6347C">
          <w:rPr>
            <w:lang w:bidi="it-IT"/>
            <w:rPrChange w:id="1434" w:author="angelo parrinello" w:date="2020-08-07T11:47:00Z">
              <w:rPr>
                <w:lang w:val="en-US" w:bidi="it-IT"/>
              </w:rPr>
            </w:rPrChange>
          </w:rPr>
          <w:t xml:space="preserve"> </w:t>
        </w:r>
        <w:r w:rsidR="00B6347C" w:rsidRPr="00B6347C">
          <w:rPr>
            <w:lang w:bidi="it-IT"/>
          </w:rPr>
          <w:t xml:space="preserve"> </w:t>
        </w:r>
      </w:ins>
      <w:ins w:id="1435" w:author="angelo parrinello" w:date="2020-08-07T11:47:00Z">
        <w:r w:rsidR="00B6347C" w:rsidRPr="00B6347C">
          <w:rPr>
            <w:lang w:bidi="it-IT"/>
            <w:rPrChange w:id="1436" w:author="angelo parrinello" w:date="2020-08-07T11:47:00Z">
              <w:rPr>
                <w:lang w:val="en-US" w:bidi="it-IT"/>
              </w:rPr>
            </w:rPrChange>
          </w:rPr>
          <w:t xml:space="preserve">                                                                                                                       </w:t>
        </w:r>
      </w:ins>
      <w:ins w:id="1437" w:author="angelo parrinello" w:date="2020-08-07T11:46:00Z">
        <w:r w:rsidR="00B6347C" w:rsidRPr="00B6347C">
          <w:rPr>
            <w:lang w:bidi="it-IT"/>
          </w:rPr>
          <w:t>AN</w:t>
        </w:r>
        <w:r w:rsidR="00B6347C" w:rsidRPr="00B6347C">
          <w:rPr>
            <w:lang w:bidi="it-IT"/>
            <w:rPrChange w:id="1438" w:author="angelo parrinello" w:date="2020-08-07T11:47:00Z">
              <w:rPr>
                <w:lang w:val="en-US" w:bidi="it-IT"/>
              </w:rPr>
            </w:rPrChange>
          </w:rPr>
          <w:t>D Ora = ?</w:t>
        </w:r>
      </w:ins>
    </w:p>
    <w:p w14:paraId="3CCFC2BA" w14:textId="77777777" w:rsidR="006A367F" w:rsidRPr="00B6347C" w:rsidRDefault="006A367F">
      <w:pPr>
        <w:pStyle w:val="Paragrafoelenco"/>
        <w:rPr>
          <w:ins w:id="1439" w:author="angelo parrinello" w:date="2020-08-07T11:40:00Z"/>
          <w:lang w:bidi="it-IT"/>
        </w:rPr>
        <w:pPrChange w:id="1440" w:author="angelo parrinello" w:date="2020-08-27T16:43:00Z">
          <w:pPr/>
        </w:pPrChange>
      </w:pPr>
    </w:p>
    <w:p w14:paraId="65F1422B" w14:textId="5D814E8B" w:rsidR="00B6347C" w:rsidRDefault="00B6347C" w:rsidP="00B6347C">
      <w:pPr>
        <w:rPr>
          <w:ins w:id="1441" w:author="angelo parrinello" w:date="2020-08-07T11:48:00Z"/>
          <w:lang w:bidi="it-IT"/>
        </w:rPr>
      </w:pPr>
      <w:ins w:id="1442" w:author="angelo parrinello" w:date="2020-08-07T11:47:00Z">
        <w:r>
          <w:rPr>
            <w:lang w:bidi="it-IT"/>
          </w:rPr>
          <w:t xml:space="preserve">OP 7 – </w:t>
        </w:r>
      </w:ins>
      <w:ins w:id="1443" w:author="angelo parrinello" w:date="2020-08-07T11:48:00Z">
        <w:r>
          <w:rPr>
            <w:lang w:bidi="it-IT"/>
          </w:rPr>
          <w:t>Programmare un nuovo turno</w:t>
        </w:r>
      </w:ins>
    </w:p>
    <w:p w14:paraId="29D250F6" w14:textId="096E22C7" w:rsidR="00B6347C" w:rsidRDefault="00B6347C">
      <w:pPr>
        <w:pStyle w:val="Paragrafoelenco"/>
        <w:rPr>
          <w:ins w:id="1444" w:author="angelo parrinello" w:date="2020-09-03T15:00:00Z"/>
          <w:lang w:bidi="it-IT"/>
        </w:rPr>
      </w:pPr>
      <w:ins w:id="1445" w:author="angelo parrinello" w:date="2020-08-07T11:48:00Z">
        <w:r>
          <w:rPr>
            <w:lang w:bidi="it-IT"/>
          </w:rPr>
          <w:t>INSERT INTO turno</w:t>
        </w:r>
      </w:ins>
      <w:ins w:id="1446" w:author="angelo parrinello" w:date="2020-08-07T11:49:00Z">
        <w:r>
          <w:rPr>
            <w:lang w:bidi="it-IT"/>
          </w:rPr>
          <w:t xml:space="preserve"> ( Data, Ora Inizio, Ora Fine)                                                       VALUES (?,?,?)</w:t>
        </w:r>
      </w:ins>
    </w:p>
    <w:p w14:paraId="6138F186" w14:textId="77777777" w:rsidR="006A367F" w:rsidRDefault="006A367F">
      <w:pPr>
        <w:pStyle w:val="Paragrafoelenco"/>
        <w:rPr>
          <w:ins w:id="1447" w:author="angelo parrinello" w:date="2020-08-07T11:51:00Z"/>
          <w:lang w:bidi="it-IT"/>
        </w:rPr>
        <w:pPrChange w:id="1448" w:author="angelo parrinello" w:date="2020-08-27T16:43:00Z">
          <w:pPr/>
        </w:pPrChange>
      </w:pPr>
    </w:p>
    <w:p w14:paraId="038DC361" w14:textId="44EA0950" w:rsidR="00B6347C" w:rsidRDefault="00B6347C" w:rsidP="00B6347C">
      <w:pPr>
        <w:rPr>
          <w:ins w:id="1449" w:author="angelo parrinello" w:date="2020-08-07T12:24:00Z"/>
          <w:lang w:bidi="it-IT"/>
        </w:rPr>
      </w:pPr>
      <w:ins w:id="1450" w:author="angelo parrinello" w:date="2020-08-07T11:51:00Z">
        <w:r>
          <w:rPr>
            <w:lang w:bidi="it-IT"/>
          </w:rPr>
          <w:t>OP 8 – Trovare il cameriere più gradito</w:t>
        </w:r>
      </w:ins>
    </w:p>
    <w:p w14:paraId="77D0E19D" w14:textId="60F5E2AA" w:rsidR="00001546" w:rsidRPr="009B64D3" w:rsidRDefault="00B44FE4" w:rsidP="009B64D3">
      <w:pPr>
        <w:pStyle w:val="Paragrafoelenco"/>
        <w:rPr>
          <w:ins w:id="1451" w:author="angelo parrinello" w:date="2020-08-07T12:23:00Z"/>
          <w:rPrChange w:id="1452" w:author="angelo parrinello" w:date="2020-09-07T15:48:00Z">
            <w:rPr>
              <w:ins w:id="1453" w:author="angelo parrinello" w:date="2020-08-07T12:23:00Z"/>
              <w:lang w:bidi="it-IT"/>
            </w:rPr>
          </w:rPrChange>
        </w:rPr>
        <w:pPrChange w:id="1454" w:author="angelo parrinello" w:date="2020-09-07T15:48:00Z">
          <w:pPr/>
        </w:pPrChange>
      </w:pPr>
      <w:ins w:id="1455" w:author="angelo parrinello" w:date="2020-08-07T12:09:00Z">
        <w:r w:rsidRPr="009B64D3">
          <w:rPr>
            <w:rPrChange w:id="1456" w:author="angelo parrinello" w:date="2020-09-07T15:48:00Z">
              <w:rPr>
                <w:lang w:bidi="it-IT"/>
              </w:rPr>
            </w:rPrChange>
          </w:rPr>
          <w:t>SE</w:t>
        </w:r>
      </w:ins>
      <w:ins w:id="1457" w:author="angelo parrinello" w:date="2020-08-07T12:10:00Z">
        <w:r w:rsidRPr="009B64D3">
          <w:rPr>
            <w:rPrChange w:id="1458" w:author="angelo parrinello" w:date="2020-09-07T15:48:00Z">
              <w:rPr>
                <w:lang w:bidi="it-IT"/>
              </w:rPr>
            </w:rPrChange>
          </w:rPr>
          <w:t xml:space="preserve">LECT </w:t>
        </w:r>
      </w:ins>
      <w:ins w:id="1459" w:author="angelo parrinello" w:date="2020-08-07T12:28:00Z">
        <w:r w:rsidR="00AB1509" w:rsidRPr="009B64D3">
          <w:rPr>
            <w:rPrChange w:id="1460" w:author="angelo parrinello" w:date="2020-09-07T15:48:00Z">
              <w:rPr>
                <w:lang w:bidi="it-IT"/>
              </w:rPr>
            </w:rPrChange>
          </w:rPr>
          <w:t xml:space="preserve">TOP(1) </w:t>
        </w:r>
      </w:ins>
      <w:ins w:id="1461" w:author="angelo parrinello" w:date="2020-08-07T12:10:00Z">
        <w:r w:rsidRPr="009B64D3">
          <w:rPr>
            <w:rPrChange w:id="1462" w:author="angelo parrinello" w:date="2020-09-07T15:48:00Z">
              <w:rPr>
                <w:lang w:bidi="it-IT"/>
              </w:rPr>
            </w:rPrChange>
          </w:rPr>
          <w:t xml:space="preserve">cameriere.Nome, cameriere.Cognome, </w:t>
        </w:r>
      </w:ins>
      <w:ins w:id="1463" w:author="angelo parrinello" w:date="2020-09-07T15:48:00Z">
        <w:r w:rsidR="009B64D3">
          <w:t xml:space="preserve">  </w:t>
        </w:r>
      </w:ins>
      <w:proofErr w:type="spellStart"/>
      <w:ins w:id="1464" w:author="angelo parrinello" w:date="2020-08-07T12:10:00Z">
        <w:r w:rsidRPr="009B64D3">
          <w:rPr>
            <w:rPrChange w:id="1465" w:author="angelo parrinello" w:date="2020-09-07T15:48:00Z">
              <w:rPr>
                <w:lang w:bidi="it-IT"/>
              </w:rPr>
            </w:rPrChange>
          </w:rPr>
          <w:t>grad</w:t>
        </w:r>
      </w:ins>
      <w:ins w:id="1466" w:author="angelo parrinello" w:date="2020-08-07T12:11:00Z">
        <w:r w:rsidRPr="009B64D3">
          <w:rPr>
            <w:rPrChange w:id="1467" w:author="angelo parrinello" w:date="2020-09-07T15:48:00Z">
              <w:rPr>
                <w:lang w:bidi="it-IT"/>
              </w:rPr>
            </w:rPrChange>
          </w:rPr>
          <w:t>imento.CodiceFiscale</w:t>
        </w:r>
      </w:ins>
      <w:proofErr w:type="spellEnd"/>
      <w:ins w:id="1468" w:author="angelo parrinello" w:date="2020-08-07T12:23:00Z">
        <w:r w:rsidR="00001546" w:rsidRPr="009B64D3">
          <w:rPr>
            <w:rPrChange w:id="1469" w:author="angelo parrinello" w:date="2020-09-07T15:48:00Z">
              <w:rPr>
                <w:lang w:bidi="it-IT"/>
              </w:rPr>
            </w:rPrChange>
          </w:rPr>
          <w:t xml:space="preserve"> </w:t>
        </w:r>
      </w:ins>
    </w:p>
    <w:p w14:paraId="29C3B84D" w14:textId="32F62325" w:rsidR="00B44FE4" w:rsidRPr="009B64D3" w:rsidRDefault="00B44FE4" w:rsidP="009B64D3">
      <w:pPr>
        <w:pStyle w:val="Paragrafoelenco"/>
        <w:rPr>
          <w:ins w:id="1470" w:author="angelo parrinello" w:date="2020-08-07T12:12:00Z"/>
          <w:rPrChange w:id="1471" w:author="angelo parrinello" w:date="2020-09-07T15:48:00Z">
            <w:rPr>
              <w:ins w:id="1472" w:author="angelo parrinello" w:date="2020-08-07T12:12:00Z"/>
              <w:lang w:bidi="it-IT"/>
            </w:rPr>
          </w:rPrChange>
        </w:rPr>
        <w:pPrChange w:id="1473" w:author="angelo parrinello" w:date="2020-09-07T15:48:00Z">
          <w:pPr/>
        </w:pPrChange>
      </w:pPr>
      <w:ins w:id="1474" w:author="angelo parrinello" w:date="2020-08-07T12:13:00Z">
        <w:r w:rsidRPr="009B64D3">
          <w:rPr>
            <w:rPrChange w:id="1475" w:author="angelo parrinello" w:date="2020-09-07T15:48:00Z">
              <w:rPr>
                <w:lang w:bidi="it-IT"/>
              </w:rPr>
            </w:rPrChange>
          </w:rPr>
          <w:t>AVG(gradimento.Livello di Gradimento) as AvgGrad</w:t>
        </w:r>
      </w:ins>
    </w:p>
    <w:p w14:paraId="3BA21B1F" w14:textId="7CE80FFA" w:rsidR="00B44FE4" w:rsidRPr="007426AB" w:rsidRDefault="00B44FE4" w:rsidP="009B64D3">
      <w:pPr>
        <w:pStyle w:val="Paragrafoelenco"/>
        <w:rPr>
          <w:ins w:id="1476" w:author="angelo parrinello" w:date="2020-08-07T12:13:00Z"/>
          <w:lang w:val="en-US"/>
          <w:rPrChange w:id="1477" w:author="angelo parrinello" w:date="2020-09-07T16:15:00Z">
            <w:rPr>
              <w:ins w:id="1478" w:author="angelo parrinello" w:date="2020-08-07T12:13:00Z"/>
              <w:lang w:bidi="it-IT"/>
            </w:rPr>
          </w:rPrChange>
        </w:rPr>
        <w:pPrChange w:id="1479" w:author="angelo parrinello" w:date="2020-09-07T15:48:00Z">
          <w:pPr/>
        </w:pPrChange>
      </w:pPr>
      <w:ins w:id="1480" w:author="angelo parrinello" w:date="2020-08-07T12:12:00Z">
        <w:r w:rsidRPr="007426AB">
          <w:rPr>
            <w:lang w:val="en-US"/>
            <w:rPrChange w:id="1481" w:author="angelo parrinello" w:date="2020-09-07T16:15:00Z">
              <w:rPr>
                <w:lang w:bidi="it-IT"/>
              </w:rPr>
            </w:rPrChange>
          </w:rPr>
          <w:t>F</w:t>
        </w:r>
      </w:ins>
      <w:ins w:id="1482" w:author="angelo parrinello" w:date="2020-08-07T12:13:00Z">
        <w:r w:rsidRPr="007426AB">
          <w:rPr>
            <w:lang w:val="en-US"/>
            <w:rPrChange w:id="1483" w:author="angelo parrinello" w:date="2020-09-07T16:15:00Z">
              <w:rPr>
                <w:lang w:bidi="it-IT"/>
              </w:rPr>
            </w:rPrChange>
          </w:rPr>
          <w:t>ROM cameriere</w:t>
        </w:r>
      </w:ins>
      <w:ins w:id="1484" w:author="angelo parrinello" w:date="2020-08-07T12:26:00Z">
        <w:r w:rsidR="00AB1509" w:rsidRPr="007426AB">
          <w:rPr>
            <w:lang w:val="en-US"/>
            <w:rPrChange w:id="1485" w:author="angelo parrinello" w:date="2020-09-07T16:15:00Z">
              <w:rPr>
                <w:lang w:val="en-US" w:bidi="it-IT"/>
              </w:rPr>
            </w:rPrChange>
          </w:rPr>
          <w:t xml:space="preserve">  c JOIN</w:t>
        </w:r>
      </w:ins>
      <w:ins w:id="1486" w:author="angelo parrinello" w:date="2020-08-07T12:13:00Z">
        <w:r w:rsidRPr="007426AB">
          <w:rPr>
            <w:lang w:val="en-US"/>
            <w:rPrChange w:id="1487" w:author="angelo parrinello" w:date="2020-09-07T16:15:00Z">
              <w:rPr>
                <w:lang w:bidi="it-IT"/>
              </w:rPr>
            </w:rPrChange>
          </w:rPr>
          <w:t xml:space="preserve"> gradimento</w:t>
        </w:r>
      </w:ins>
      <w:ins w:id="1488" w:author="angelo parrinello" w:date="2020-08-07T12:26:00Z">
        <w:r w:rsidR="00AB1509" w:rsidRPr="007426AB">
          <w:rPr>
            <w:lang w:val="en-US"/>
            <w:rPrChange w:id="1489" w:author="angelo parrinello" w:date="2020-09-07T16:15:00Z">
              <w:rPr>
                <w:lang w:val="en-US" w:bidi="it-IT"/>
              </w:rPr>
            </w:rPrChange>
          </w:rPr>
          <w:t xml:space="preserve"> g ON (c.Codice Fiscale =g.Codice</w:t>
        </w:r>
      </w:ins>
      <w:ins w:id="1490" w:author="angelo parrinello" w:date="2020-08-27T16:44:00Z">
        <w:r w:rsidR="00A415DC" w:rsidRPr="007426AB">
          <w:rPr>
            <w:lang w:val="en-US"/>
            <w:rPrChange w:id="1491" w:author="angelo parrinello" w:date="2020-09-07T16:15:00Z">
              <w:rPr>
                <w:lang w:val="en-US" w:bidi="it-IT"/>
              </w:rPr>
            </w:rPrChange>
          </w:rPr>
          <w:t xml:space="preserve"> </w:t>
        </w:r>
      </w:ins>
      <w:ins w:id="1492" w:author="angelo parrinello" w:date="2020-08-07T12:26:00Z">
        <w:r w:rsidR="00AB1509" w:rsidRPr="007426AB">
          <w:rPr>
            <w:lang w:val="en-US"/>
            <w:rPrChange w:id="1493" w:author="angelo parrinello" w:date="2020-09-07T16:15:00Z">
              <w:rPr>
                <w:lang w:val="en-US" w:bidi="it-IT"/>
              </w:rPr>
            </w:rPrChange>
          </w:rPr>
          <w:t>Fiscal</w:t>
        </w:r>
      </w:ins>
      <w:ins w:id="1494" w:author="angelo parrinello" w:date="2020-08-07T12:27:00Z">
        <w:r w:rsidR="00AB1509" w:rsidRPr="007426AB">
          <w:rPr>
            <w:lang w:val="en-US"/>
            <w:rPrChange w:id="1495" w:author="angelo parrinello" w:date="2020-09-07T16:15:00Z">
              <w:rPr>
                <w:lang w:val="en-US" w:bidi="it-IT"/>
              </w:rPr>
            </w:rPrChange>
          </w:rPr>
          <w:t>e)</w:t>
        </w:r>
      </w:ins>
    </w:p>
    <w:p w14:paraId="22ABD2CD" w14:textId="00814E80" w:rsidR="00B44FE4" w:rsidRPr="009B64D3" w:rsidRDefault="00001546" w:rsidP="009B64D3">
      <w:pPr>
        <w:pStyle w:val="Paragrafoelenco"/>
        <w:rPr>
          <w:ins w:id="1496" w:author="angelo parrinello" w:date="2020-08-07T12:11:00Z"/>
          <w:lang w:val="en-US"/>
          <w:rPrChange w:id="1497" w:author="angelo parrinello" w:date="2020-09-07T15:49:00Z">
            <w:rPr>
              <w:ins w:id="1498" w:author="angelo parrinello" w:date="2020-08-07T12:11:00Z"/>
              <w:lang w:bidi="it-IT"/>
            </w:rPr>
          </w:rPrChange>
        </w:rPr>
        <w:pPrChange w:id="1499" w:author="angelo parrinello" w:date="2020-09-07T15:48:00Z">
          <w:pPr/>
        </w:pPrChange>
      </w:pPr>
      <w:ins w:id="1500" w:author="angelo parrinello" w:date="2020-08-07T12:22:00Z">
        <w:r w:rsidRPr="009B64D3">
          <w:rPr>
            <w:lang w:val="en-US"/>
            <w:rPrChange w:id="1501" w:author="angelo parrinello" w:date="2020-09-07T15:49:00Z">
              <w:rPr>
                <w:lang w:bidi="it-IT"/>
              </w:rPr>
            </w:rPrChange>
          </w:rPr>
          <w:t>GROUP BY gradimento.Codice F</w:t>
        </w:r>
        <w:r w:rsidRPr="009B64D3">
          <w:rPr>
            <w:lang w:val="en-US"/>
            <w:rPrChange w:id="1502" w:author="angelo parrinello" w:date="2020-09-07T15:49:00Z">
              <w:rPr>
                <w:lang w:val="en-US" w:bidi="it-IT"/>
              </w:rPr>
            </w:rPrChange>
          </w:rPr>
          <w:t>iscale</w:t>
        </w:r>
      </w:ins>
      <w:ins w:id="1503" w:author="angelo parrinello" w:date="2020-08-07T12:23:00Z">
        <w:r w:rsidR="00AB1509" w:rsidRPr="009B64D3">
          <w:rPr>
            <w:lang w:val="en-US"/>
            <w:rPrChange w:id="1504" w:author="angelo parrinello" w:date="2020-09-07T15:49:00Z">
              <w:rPr>
                <w:lang w:val="en-US" w:bidi="it-IT"/>
              </w:rPr>
            </w:rPrChange>
          </w:rPr>
          <w:t xml:space="preserve"> a</w:t>
        </w:r>
      </w:ins>
      <w:ins w:id="1505" w:author="angelo parrinello" w:date="2020-08-07T12:24:00Z">
        <w:r w:rsidR="00AB1509" w:rsidRPr="009B64D3">
          <w:rPr>
            <w:lang w:val="en-US"/>
            <w:rPrChange w:id="1506" w:author="angelo parrinello" w:date="2020-09-07T15:49:00Z">
              <w:rPr>
                <w:lang w:val="en-US" w:bidi="it-IT"/>
              </w:rPr>
            </w:rPrChange>
          </w:rPr>
          <w:t>s tab</w:t>
        </w:r>
      </w:ins>
    </w:p>
    <w:p w14:paraId="2AC39682" w14:textId="1D8E5925" w:rsidR="00A415DC" w:rsidRPr="007426AB" w:rsidRDefault="00AB1509" w:rsidP="009B64D3">
      <w:pPr>
        <w:pStyle w:val="Paragrafoelenco"/>
        <w:rPr>
          <w:ins w:id="1507" w:author="angelo parrinello" w:date="2020-09-03T15:00:00Z"/>
          <w:lang w:val="en-US"/>
          <w:rPrChange w:id="1508" w:author="angelo parrinello" w:date="2020-09-07T16:15:00Z">
            <w:rPr>
              <w:ins w:id="1509" w:author="angelo parrinello" w:date="2020-09-03T15:00:00Z"/>
              <w:lang w:val="en-US" w:bidi="it-IT"/>
            </w:rPr>
          </w:rPrChange>
        </w:rPr>
        <w:pPrChange w:id="1510" w:author="angelo parrinello" w:date="2020-09-07T15:48:00Z">
          <w:pPr>
            <w:pStyle w:val="Paragrafoelenco"/>
          </w:pPr>
        </w:pPrChange>
      </w:pPr>
      <w:ins w:id="1511" w:author="angelo parrinello" w:date="2020-08-07T12:25:00Z">
        <w:r w:rsidRPr="007426AB">
          <w:rPr>
            <w:lang w:val="en-US"/>
            <w:rPrChange w:id="1512" w:author="angelo parrinello" w:date="2020-09-07T16:15:00Z">
              <w:rPr>
                <w:lang w:val="en-US" w:bidi="it-IT"/>
              </w:rPr>
            </w:rPrChange>
          </w:rPr>
          <w:t>ORDER BY AvgGrad DESC</w:t>
        </w:r>
      </w:ins>
    </w:p>
    <w:p w14:paraId="33E07818" w14:textId="77777777" w:rsidR="006A367F" w:rsidRPr="006A367F" w:rsidRDefault="006A367F">
      <w:pPr>
        <w:pStyle w:val="Paragrafoelenco"/>
        <w:rPr>
          <w:ins w:id="1513" w:author="angelo parrinello" w:date="2020-08-07T12:29:00Z"/>
          <w:lang w:val="en-US" w:bidi="it-IT"/>
        </w:rPr>
        <w:pPrChange w:id="1514" w:author="angelo parrinello" w:date="2020-09-03T15:00:00Z">
          <w:pPr/>
        </w:pPrChange>
      </w:pPr>
    </w:p>
    <w:p w14:paraId="10496F52" w14:textId="3AD81D84" w:rsidR="00AB1509" w:rsidRDefault="00AB1509" w:rsidP="00B6347C">
      <w:pPr>
        <w:rPr>
          <w:ins w:id="1515" w:author="angelo parrinello" w:date="2020-08-07T12:30:00Z"/>
          <w:lang w:bidi="it-IT"/>
        </w:rPr>
      </w:pPr>
      <w:ins w:id="1516" w:author="angelo parrinello" w:date="2020-08-07T12:29:00Z">
        <w:r w:rsidRPr="00AB1509">
          <w:rPr>
            <w:lang w:bidi="it-IT"/>
            <w:rPrChange w:id="1517" w:author="angelo parrinello" w:date="2020-08-07T12:30:00Z">
              <w:rPr>
                <w:lang w:val="en-US" w:bidi="it-IT"/>
              </w:rPr>
            </w:rPrChange>
          </w:rPr>
          <w:t>OP</w:t>
        </w:r>
      </w:ins>
      <w:ins w:id="1518" w:author="angelo parrinello" w:date="2020-08-07T12:30:00Z">
        <w:r w:rsidRPr="00AB1509">
          <w:rPr>
            <w:lang w:bidi="it-IT"/>
            <w:rPrChange w:id="1519" w:author="angelo parrinello" w:date="2020-08-07T12:30:00Z">
              <w:rPr>
                <w:lang w:val="en-US" w:bidi="it-IT"/>
              </w:rPr>
            </w:rPrChange>
          </w:rPr>
          <w:t xml:space="preserve"> </w:t>
        </w:r>
      </w:ins>
      <w:ins w:id="1520" w:author="angelo parrinello" w:date="2020-08-07T12:29:00Z">
        <w:r w:rsidRPr="00AB1509">
          <w:rPr>
            <w:lang w:bidi="it-IT"/>
            <w:rPrChange w:id="1521" w:author="angelo parrinello" w:date="2020-08-07T12:30:00Z">
              <w:rPr>
                <w:lang w:val="en-US" w:bidi="it-IT"/>
              </w:rPr>
            </w:rPrChange>
          </w:rPr>
          <w:t>9</w:t>
        </w:r>
      </w:ins>
      <w:ins w:id="1522" w:author="angelo parrinello" w:date="2020-08-07T12:30:00Z">
        <w:r w:rsidRPr="00AB1509">
          <w:rPr>
            <w:lang w:bidi="it-IT"/>
            <w:rPrChange w:id="1523" w:author="angelo parrinello" w:date="2020-08-07T12:30:00Z">
              <w:rPr>
                <w:lang w:val="en-US" w:bidi="it-IT"/>
              </w:rPr>
            </w:rPrChange>
          </w:rPr>
          <w:t xml:space="preserve"> – Trovare i ricavi </w:t>
        </w:r>
        <w:r>
          <w:rPr>
            <w:lang w:bidi="it-IT"/>
          </w:rPr>
          <w:t>del mese</w:t>
        </w:r>
      </w:ins>
    </w:p>
    <w:p w14:paraId="7D667FBB" w14:textId="6405D701" w:rsidR="00FC1C96" w:rsidRPr="007426AB" w:rsidRDefault="00AB1509">
      <w:pPr>
        <w:pStyle w:val="Paragrafoelenco"/>
        <w:rPr>
          <w:ins w:id="1524" w:author="angelo parrinello" w:date="2020-09-03T15:00:00Z"/>
          <w:lang w:bidi="it-IT"/>
          <w:rPrChange w:id="1525" w:author="angelo parrinello" w:date="2020-09-07T16:15:00Z">
            <w:rPr>
              <w:ins w:id="1526" w:author="angelo parrinello" w:date="2020-09-03T15:00:00Z"/>
              <w:lang w:bidi="it-IT"/>
            </w:rPr>
          </w:rPrChange>
        </w:rPr>
      </w:pPr>
      <w:ins w:id="1527" w:author="angelo parrinello" w:date="2020-08-07T12:31:00Z">
        <w:r w:rsidRPr="00AB1509">
          <w:rPr>
            <w:lang w:val="en-US" w:bidi="it-IT"/>
            <w:rPrChange w:id="1528" w:author="angelo parrinello" w:date="2020-08-07T12:31:00Z">
              <w:rPr>
                <w:lang w:bidi="it-IT"/>
              </w:rPr>
            </w:rPrChange>
          </w:rPr>
          <w:t>SELECT sum(</w:t>
        </w:r>
        <w:proofErr w:type="spellStart"/>
        <w:r w:rsidRPr="00AB1509">
          <w:rPr>
            <w:lang w:val="en-US" w:bidi="it-IT"/>
            <w:rPrChange w:id="1529" w:author="angelo parrinello" w:date="2020-08-07T12:31:00Z">
              <w:rPr>
                <w:lang w:bidi="it-IT"/>
              </w:rPr>
            </w:rPrChange>
          </w:rPr>
          <w:t>Totale</w:t>
        </w:r>
        <w:proofErr w:type="spellEnd"/>
        <w:r w:rsidRPr="00AB1509">
          <w:rPr>
            <w:lang w:val="en-US" w:bidi="it-IT"/>
            <w:rPrChange w:id="1530" w:author="angelo parrinello" w:date="2020-08-07T12:31:00Z">
              <w:rPr>
                <w:lang w:bidi="it-IT"/>
              </w:rPr>
            </w:rPrChange>
          </w:rPr>
          <w:t xml:space="preserve">) as </w:t>
        </w:r>
        <w:proofErr w:type="spellStart"/>
        <w:r w:rsidRPr="00AB1509">
          <w:rPr>
            <w:lang w:val="en-US" w:bidi="it-IT"/>
            <w:rPrChange w:id="1531" w:author="angelo parrinello" w:date="2020-08-07T12:31:00Z">
              <w:rPr>
                <w:lang w:bidi="it-IT"/>
              </w:rPr>
            </w:rPrChange>
          </w:rPr>
          <w:t>R</w:t>
        </w:r>
        <w:r>
          <w:rPr>
            <w:lang w:val="en-US" w:bidi="it-IT"/>
          </w:rPr>
          <w:t>icavi</w:t>
        </w:r>
      </w:ins>
      <w:proofErr w:type="spellEnd"/>
      <w:ins w:id="1532" w:author="angelo parrinello" w:date="2020-08-07T12:34:00Z">
        <w:r w:rsidR="00FC1C96">
          <w:rPr>
            <w:lang w:val="en-US" w:bidi="it-IT"/>
          </w:rPr>
          <w:t xml:space="preserve">                                                                                         </w:t>
        </w:r>
      </w:ins>
      <w:ins w:id="1533" w:author="angelo parrinello" w:date="2020-08-07T12:31:00Z">
        <w:r>
          <w:rPr>
            <w:lang w:val="en-US" w:bidi="it-IT"/>
          </w:rPr>
          <w:t xml:space="preserve">FROM </w:t>
        </w:r>
        <w:proofErr w:type="spellStart"/>
        <w:r>
          <w:rPr>
            <w:lang w:val="en-US" w:bidi="it-IT"/>
          </w:rPr>
          <w:t>Scontrino</w:t>
        </w:r>
      </w:ins>
      <w:proofErr w:type="spellEnd"/>
      <w:ins w:id="1534" w:author="angelo parrinello" w:date="2020-08-07T12:34:00Z">
        <w:r w:rsidR="00FC1C96">
          <w:rPr>
            <w:lang w:val="en-US" w:bidi="it-IT"/>
          </w:rPr>
          <w:t xml:space="preserve">                                                                                                             </w:t>
        </w:r>
      </w:ins>
      <w:ins w:id="1535" w:author="angelo parrinello" w:date="2020-08-07T12:32:00Z">
        <w:r>
          <w:rPr>
            <w:lang w:val="en-US" w:bidi="it-IT"/>
          </w:rPr>
          <w:t>WHERE</w:t>
        </w:r>
      </w:ins>
      <w:ins w:id="1536" w:author="angelo parrinello" w:date="2020-09-07T15:50:00Z">
        <w:r w:rsidR="009B64D3">
          <w:rPr>
            <w:lang w:val="en-US" w:bidi="it-IT"/>
          </w:rPr>
          <w:t xml:space="preserve"> Data &gt; 1/??/????</w:t>
        </w:r>
      </w:ins>
      <w:ins w:id="1537" w:author="angelo parrinello" w:date="2020-08-07T12:34:00Z"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</w:r>
        <w:r w:rsidR="00FC1C96">
          <w:rPr>
            <w:lang w:val="en-US" w:bidi="it-IT"/>
          </w:rPr>
          <w:tab/>
          <w:t xml:space="preserve">             </w:t>
        </w:r>
      </w:ins>
      <w:ins w:id="1538" w:author="angelo parrinello" w:date="2020-08-07T12:32:00Z">
        <w:r w:rsidRPr="007426AB">
          <w:rPr>
            <w:lang w:bidi="it-IT"/>
            <w:rPrChange w:id="1539" w:author="angelo parrinello" w:date="2020-09-07T16:15:00Z">
              <w:rPr>
                <w:lang w:val="en-US" w:bidi="it-IT"/>
              </w:rPr>
            </w:rPrChange>
          </w:rPr>
          <w:t xml:space="preserve">AND </w:t>
        </w:r>
      </w:ins>
      <w:ins w:id="1540" w:author="angelo parrinello" w:date="2020-09-07T15:50:00Z">
        <w:r w:rsidR="009B64D3" w:rsidRPr="007426AB">
          <w:rPr>
            <w:lang w:bidi="it-IT"/>
            <w:rPrChange w:id="1541" w:author="angelo parrinello" w:date="2020-09-07T16:15:00Z">
              <w:rPr>
                <w:lang w:val="en-US" w:bidi="it-IT"/>
              </w:rPr>
            </w:rPrChange>
          </w:rPr>
          <w:t>Data</w:t>
        </w:r>
      </w:ins>
      <w:ins w:id="1542" w:author="angelo parrinello" w:date="2020-08-07T12:33:00Z">
        <w:r w:rsidRPr="007426AB">
          <w:rPr>
            <w:lang w:bidi="it-IT"/>
            <w:rPrChange w:id="1543" w:author="angelo parrinello" w:date="2020-09-07T16:15:00Z">
              <w:rPr>
                <w:lang w:val="en-US" w:bidi="it-IT"/>
              </w:rPr>
            </w:rPrChange>
          </w:rPr>
          <w:t xml:space="preserve"> </w:t>
        </w:r>
      </w:ins>
      <w:ins w:id="1544" w:author="angelo parrinello" w:date="2020-09-07T15:50:00Z">
        <w:r w:rsidR="009B64D3" w:rsidRPr="007426AB">
          <w:rPr>
            <w:lang w:bidi="it-IT"/>
            <w:rPrChange w:id="1545" w:author="angelo parrinello" w:date="2020-09-07T16:15:00Z">
              <w:rPr>
                <w:lang w:val="en-US" w:bidi="it-IT"/>
              </w:rPr>
            </w:rPrChange>
          </w:rPr>
          <w:t>&lt; 1/??</w:t>
        </w:r>
      </w:ins>
      <w:ins w:id="1546" w:author="angelo parrinello" w:date="2020-09-07T15:51:00Z">
        <w:r w:rsidR="009B64D3" w:rsidRPr="007426AB">
          <w:rPr>
            <w:lang w:bidi="it-IT"/>
            <w:rPrChange w:id="1547" w:author="angelo parrinello" w:date="2020-09-07T16:15:00Z">
              <w:rPr>
                <w:lang w:val="en-US" w:bidi="it-IT"/>
              </w:rPr>
            </w:rPrChange>
          </w:rPr>
          <w:t>/????</w:t>
        </w:r>
      </w:ins>
    </w:p>
    <w:p w14:paraId="5B9BF01B" w14:textId="77777777" w:rsidR="006A367F" w:rsidRPr="007426AB" w:rsidRDefault="006A367F">
      <w:pPr>
        <w:pStyle w:val="Paragrafoelenco"/>
        <w:rPr>
          <w:ins w:id="1548" w:author="angelo parrinello" w:date="2020-08-07T12:35:00Z"/>
          <w:lang w:bidi="it-IT"/>
          <w:rPrChange w:id="1549" w:author="angelo parrinello" w:date="2020-09-07T16:15:00Z">
            <w:rPr>
              <w:ins w:id="1550" w:author="angelo parrinello" w:date="2020-08-07T12:35:00Z"/>
              <w:lang w:val="en-US" w:bidi="it-IT"/>
            </w:rPr>
          </w:rPrChange>
        </w:rPr>
        <w:pPrChange w:id="1551" w:author="angelo parrinello" w:date="2020-08-27T16:51:00Z">
          <w:pPr/>
        </w:pPrChange>
      </w:pPr>
    </w:p>
    <w:p w14:paraId="45227E0B" w14:textId="402EB26A" w:rsidR="00B6347C" w:rsidRDefault="00FC1C96" w:rsidP="00B6347C">
      <w:pPr>
        <w:rPr>
          <w:ins w:id="1552" w:author="angelo parrinello" w:date="2020-08-07T12:37:00Z"/>
          <w:lang w:bidi="it-IT"/>
        </w:rPr>
      </w:pPr>
      <w:ins w:id="1553" w:author="angelo parrinello" w:date="2020-08-07T12:35:00Z">
        <w:r w:rsidRPr="00FC1C96">
          <w:rPr>
            <w:lang w:bidi="it-IT"/>
            <w:rPrChange w:id="1554" w:author="angelo parrinello" w:date="2020-08-07T12:37:00Z">
              <w:rPr>
                <w:lang w:val="en-US" w:bidi="it-IT"/>
              </w:rPr>
            </w:rPrChange>
          </w:rPr>
          <w:t xml:space="preserve">OP 10 </w:t>
        </w:r>
      </w:ins>
      <w:ins w:id="1555" w:author="angelo parrinello" w:date="2020-08-07T12:37:00Z">
        <w:r w:rsidRPr="00FC1C96">
          <w:rPr>
            <w:lang w:bidi="it-IT"/>
            <w:rPrChange w:id="1556" w:author="angelo parrinello" w:date="2020-08-07T12:37:00Z">
              <w:rPr>
                <w:lang w:val="en-US" w:bidi="it-IT"/>
              </w:rPr>
            </w:rPrChange>
          </w:rPr>
          <w:t>–</w:t>
        </w:r>
      </w:ins>
      <w:ins w:id="1557" w:author="angelo parrinello" w:date="2020-08-07T12:35:00Z">
        <w:r w:rsidRPr="00FC1C96">
          <w:rPr>
            <w:lang w:bidi="it-IT"/>
            <w:rPrChange w:id="1558" w:author="angelo parrinello" w:date="2020-08-07T12:37:00Z">
              <w:rPr>
                <w:lang w:val="en-US" w:bidi="it-IT"/>
              </w:rPr>
            </w:rPrChange>
          </w:rPr>
          <w:t xml:space="preserve"> </w:t>
        </w:r>
      </w:ins>
      <w:ins w:id="1559" w:author="angelo parrinello" w:date="2020-08-07T12:37:00Z">
        <w:r w:rsidRPr="00FC1C96">
          <w:rPr>
            <w:lang w:bidi="it-IT"/>
            <w:rPrChange w:id="1560" w:author="angelo parrinello" w:date="2020-08-07T12:37:00Z">
              <w:rPr>
                <w:lang w:val="en-US" w:bidi="it-IT"/>
              </w:rPr>
            </w:rPrChange>
          </w:rPr>
          <w:t>Trovare i costi d</w:t>
        </w:r>
        <w:r>
          <w:rPr>
            <w:lang w:bidi="it-IT"/>
          </w:rPr>
          <w:t>el mese</w:t>
        </w:r>
      </w:ins>
    </w:p>
    <w:p w14:paraId="5A7F61C6" w14:textId="271C28A5" w:rsidR="00FC1C96" w:rsidRPr="00FC1C96" w:rsidRDefault="00FC1C96">
      <w:pPr>
        <w:pStyle w:val="Paragrafoelenco"/>
        <w:rPr>
          <w:ins w:id="1561" w:author="angelo parrinello" w:date="2020-08-07T11:47:00Z"/>
          <w:lang w:bidi="it-IT"/>
        </w:rPr>
        <w:pPrChange w:id="1562" w:author="angelo parrinello" w:date="2020-08-27T15:45:00Z">
          <w:pPr/>
        </w:pPrChange>
      </w:pPr>
      <w:ins w:id="1563" w:author="angelo parrinello" w:date="2020-08-07T12:39:00Z">
        <w:r>
          <w:rPr>
            <w:lang w:bidi="it-IT"/>
          </w:rPr>
          <w:t>SELECT sum(</w:t>
        </w:r>
        <w:proofErr w:type="spellStart"/>
        <w:r>
          <w:rPr>
            <w:lang w:bidi="it-IT"/>
          </w:rPr>
          <w:t>fattura.Importo</w:t>
        </w:r>
        <w:proofErr w:type="spellEnd"/>
        <w:r>
          <w:rPr>
            <w:lang w:bidi="it-IT"/>
          </w:rPr>
          <w:t xml:space="preserve"> Netto</w:t>
        </w:r>
      </w:ins>
      <w:ins w:id="1564" w:author="angelo parrinello" w:date="2020-08-07T12:40:00Z">
        <w:r>
          <w:rPr>
            <w:lang w:bidi="it-IT"/>
          </w:rPr>
          <w:t xml:space="preserve"> + </w:t>
        </w:r>
        <w:proofErr w:type="spellStart"/>
        <w:r>
          <w:rPr>
            <w:lang w:bidi="it-IT"/>
          </w:rPr>
          <w:t>contratto.Stipendio</w:t>
        </w:r>
        <w:proofErr w:type="spellEnd"/>
        <w:r>
          <w:rPr>
            <w:lang w:bidi="it-IT"/>
          </w:rPr>
          <w:t>) as Costi</w:t>
        </w:r>
      </w:ins>
    </w:p>
    <w:p w14:paraId="48A55868" w14:textId="7CDA513F" w:rsidR="009669BD" w:rsidRDefault="00C325B4">
      <w:pPr>
        <w:pStyle w:val="Paragrafoelenco"/>
        <w:rPr>
          <w:ins w:id="1565" w:author="angelo parrinello" w:date="2020-08-27T09:49:00Z"/>
          <w:lang w:bidi="it-IT"/>
        </w:rPr>
        <w:pPrChange w:id="1566" w:author="angelo parrinello" w:date="2020-08-27T15:45:00Z">
          <w:pPr/>
        </w:pPrChange>
      </w:pPr>
      <w:ins w:id="1567" w:author="angelo parrinello" w:date="2020-08-27T09:49:00Z">
        <w:r>
          <w:rPr>
            <w:lang w:bidi="it-IT"/>
          </w:rPr>
          <w:t>FROM Fattura, Contratto</w:t>
        </w:r>
      </w:ins>
    </w:p>
    <w:p w14:paraId="5E6BD073" w14:textId="0808A942" w:rsidR="00C325B4" w:rsidRPr="007426AB" w:rsidRDefault="00C325B4">
      <w:pPr>
        <w:pStyle w:val="Paragrafoelenco"/>
        <w:rPr>
          <w:ins w:id="1568" w:author="angelo parrinello" w:date="2020-08-27T09:53:00Z"/>
          <w:lang w:bidi="it-IT"/>
          <w:rPrChange w:id="1569" w:author="angelo parrinello" w:date="2020-09-07T16:15:00Z">
            <w:rPr>
              <w:ins w:id="1570" w:author="angelo parrinello" w:date="2020-08-27T09:53:00Z"/>
              <w:lang w:val="en-US" w:bidi="it-IT"/>
            </w:rPr>
          </w:rPrChange>
        </w:rPr>
        <w:pPrChange w:id="1571" w:author="angelo parrinello" w:date="2020-08-27T15:45:00Z">
          <w:pPr/>
        </w:pPrChange>
      </w:pPr>
      <w:ins w:id="1572" w:author="angelo parrinello" w:date="2020-08-27T09:49:00Z">
        <w:r w:rsidRPr="007426AB">
          <w:rPr>
            <w:lang w:bidi="it-IT"/>
            <w:rPrChange w:id="1573" w:author="angelo parrinello" w:date="2020-09-07T16:15:00Z">
              <w:rPr>
                <w:lang w:bidi="it-IT"/>
              </w:rPr>
            </w:rPrChange>
          </w:rPr>
          <w:t>WHERE</w:t>
        </w:r>
      </w:ins>
      <w:ins w:id="1574" w:author="angelo parrinello" w:date="2020-08-27T09:50:00Z">
        <w:r w:rsidRPr="007426AB">
          <w:rPr>
            <w:lang w:bidi="it-IT"/>
            <w:rPrChange w:id="1575" w:author="angelo parrinello" w:date="2020-09-07T16:15:00Z">
              <w:rPr>
                <w:lang w:bidi="it-IT"/>
              </w:rPr>
            </w:rPrChange>
          </w:rPr>
          <w:t xml:space="preserve"> </w:t>
        </w:r>
        <w:proofErr w:type="spellStart"/>
        <w:r w:rsidRPr="007426AB">
          <w:rPr>
            <w:lang w:bidi="it-IT"/>
            <w:rPrChange w:id="1576" w:author="angelo parrinello" w:date="2020-09-07T16:15:00Z">
              <w:rPr>
                <w:lang w:bidi="it-IT"/>
              </w:rPr>
            </w:rPrChange>
          </w:rPr>
          <w:t>fattura.Data</w:t>
        </w:r>
        <w:proofErr w:type="spellEnd"/>
        <w:r w:rsidRPr="007426AB">
          <w:rPr>
            <w:lang w:bidi="it-IT"/>
            <w:rPrChange w:id="1577" w:author="angelo parrinello" w:date="2020-09-07T16:15:00Z">
              <w:rPr>
                <w:lang w:bidi="it-IT"/>
              </w:rPr>
            </w:rPrChange>
          </w:rPr>
          <w:t xml:space="preserve"> </w:t>
        </w:r>
      </w:ins>
      <w:ins w:id="1578" w:author="angelo parrinello" w:date="2020-08-27T09:51:00Z">
        <w:r w:rsidRPr="007426AB">
          <w:rPr>
            <w:lang w:bidi="it-IT"/>
            <w:rPrChange w:id="1579" w:author="angelo parrinello" w:date="2020-09-07T16:15:00Z">
              <w:rPr>
                <w:lang w:bidi="it-IT"/>
              </w:rPr>
            </w:rPrChange>
          </w:rPr>
          <w:t>BETWEEN 1/</w:t>
        </w:r>
      </w:ins>
      <w:ins w:id="1580" w:author="angelo parrinello" w:date="2020-09-07T15:56:00Z">
        <w:r w:rsidR="009B64D3" w:rsidRPr="007426AB">
          <w:rPr>
            <w:lang w:bidi="it-IT"/>
            <w:rPrChange w:id="1581" w:author="angelo parrinello" w:date="2020-09-07T16:15:00Z">
              <w:rPr>
                <w:lang w:bidi="it-IT"/>
              </w:rPr>
            </w:rPrChange>
          </w:rPr>
          <w:t>06</w:t>
        </w:r>
      </w:ins>
      <w:ins w:id="1582" w:author="angelo parrinello" w:date="2020-08-27T09:51:00Z">
        <w:r w:rsidRPr="007426AB">
          <w:rPr>
            <w:lang w:bidi="it-IT"/>
            <w:rPrChange w:id="1583" w:author="angelo parrinello" w:date="2020-09-07T16:15:00Z">
              <w:rPr>
                <w:lang w:bidi="it-IT"/>
              </w:rPr>
            </w:rPrChange>
          </w:rPr>
          <w:t>/</w:t>
        </w:r>
      </w:ins>
      <w:ins w:id="1584" w:author="angelo parrinello" w:date="2020-09-07T15:58:00Z">
        <w:r w:rsidR="00393381" w:rsidRPr="007426AB">
          <w:rPr>
            <w:lang w:bidi="it-IT"/>
            <w:rPrChange w:id="1585" w:author="angelo parrinello" w:date="2020-09-07T16:15:00Z">
              <w:rPr>
                <w:lang w:val="en-US" w:bidi="it-IT"/>
              </w:rPr>
            </w:rPrChange>
          </w:rPr>
          <w:t>2020</w:t>
        </w:r>
      </w:ins>
      <w:ins w:id="1586" w:author="angelo parrinello" w:date="2020-08-27T09:51:00Z">
        <w:r w:rsidRPr="007426AB">
          <w:rPr>
            <w:lang w:bidi="it-IT"/>
            <w:rPrChange w:id="1587" w:author="angelo parrinello" w:date="2020-09-07T16:15:00Z">
              <w:rPr>
                <w:lang w:bidi="it-IT"/>
              </w:rPr>
            </w:rPrChange>
          </w:rPr>
          <w:t xml:space="preserve"> A</w:t>
        </w:r>
        <w:r w:rsidRPr="007426AB">
          <w:rPr>
            <w:lang w:bidi="it-IT"/>
            <w:rPrChange w:id="1588" w:author="angelo parrinello" w:date="2020-09-07T16:15:00Z">
              <w:rPr>
                <w:lang w:val="en-US" w:bidi="it-IT"/>
              </w:rPr>
            </w:rPrChange>
          </w:rPr>
          <w:t xml:space="preserve">ND </w:t>
        </w:r>
      </w:ins>
      <w:ins w:id="1589" w:author="angelo parrinello" w:date="2020-09-07T15:53:00Z">
        <w:r w:rsidR="009B64D3" w:rsidRPr="007426AB">
          <w:rPr>
            <w:lang w:bidi="it-IT"/>
            <w:rPrChange w:id="1590" w:author="angelo parrinello" w:date="2020-09-07T16:15:00Z">
              <w:rPr>
                <w:lang w:val="en-US" w:bidi="it-IT"/>
              </w:rPr>
            </w:rPrChange>
          </w:rPr>
          <w:t>1</w:t>
        </w:r>
      </w:ins>
      <w:ins w:id="1591" w:author="angelo parrinello" w:date="2020-08-27T09:52:00Z">
        <w:r w:rsidRPr="007426AB">
          <w:rPr>
            <w:lang w:bidi="it-IT"/>
            <w:rPrChange w:id="1592" w:author="angelo parrinello" w:date="2020-09-07T16:15:00Z">
              <w:rPr>
                <w:lang w:val="en-US" w:bidi="it-IT"/>
              </w:rPr>
            </w:rPrChange>
          </w:rPr>
          <w:t>/</w:t>
        </w:r>
      </w:ins>
      <w:ins w:id="1593" w:author="angelo parrinello" w:date="2020-09-07T15:56:00Z">
        <w:r w:rsidR="009B64D3" w:rsidRPr="007426AB">
          <w:rPr>
            <w:lang w:bidi="it-IT"/>
            <w:rPrChange w:id="1594" w:author="angelo parrinello" w:date="2020-09-07T16:15:00Z">
              <w:rPr>
                <w:lang w:bidi="it-IT"/>
              </w:rPr>
            </w:rPrChange>
          </w:rPr>
          <w:t>07</w:t>
        </w:r>
      </w:ins>
      <w:ins w:id="1595" w:author="angelo parrinello" w:date="2020-08-27T09:52:00Z">
        <w:r w:rsidRPr="007426AB">
          <w:rPr>
            <w:lang w:bidi="it-IT"/>
            <w:rPrChange w:id="1596" w:author="angelo parrinello" w:date="2020-09-07T16:15:00Z">
              <w:rPr>
                <w:lang w:val="en-US" w:bidi="it-IT"/>
              </w:rPr>
            </w:rPrChange>
          </w:rPr>
          <w:t>/</w:t>
        </w:r>
      </w:ins>
      <w:ins w:id="1597" w:author="angelo parrinello" w:date="2020-09-07T15:58:00Z">
        <w:r w:rsidR="00393381" w:rsidRPr="007426AB">
          <w:rPr>
            <w:lang w:bidi="it-IT"/>
            <w:rPrChange w:id="1598" w:author="angelo parrinello" w:date="2020-09-07T16:15:00Z">
              <w:rPr>
                <w:lang w:val="en-US" w:bidi="it-IT"/>
              </w:rPr>
            </w:rPrChange>
          </w:rPr>
          <w:t>2020</w:t>
        </w:r>
      </w:ins>
    </w:p>
    <w:p w14:paraId="030A6D1D" w14:textId="7D862B55" w:rsidR="009B64D3" w:rsidRDefault="00C325B4">
      <w:pPr>
        <w:pStyle w:val="Paragrafoelenco"/>
        <w:rPr>
          <w:ins w:id="1599" w:author="angelo parrinello" w:date="2020-09-07T15:54:00Z"/>
          <w:lang w:bidi="it-IT"/>
        </w:rPr>
      </w:pPr>
      <w:ins w:id="1600" w:author="angelo parrinello" w:date="2020-08-27T09:53:00Z">
        <w:r w:rsidRPr="009B64D3">
          <w:rPr>
            <w:lang w:bidi="it-IT"/>
            <w:rPrChange w:id="1601" w:author="angelo parrinello" w:date="2020-09-07T15:52:00Z">
              <w:rPr>
                <w:lang w:val="en-US" w:bidi="it-IT"/>
              </w:rPr>
            </w:rPrChange>
          </w:rPr>
          <w:t xml:space="preserve">AND </w:t>
        </w:r>
      </w:ins>
      <w:proofErr w:type="spellStart"/>
      <w:ins w:id="1602" w:author="angelo parrinello" w:date="2020-09-07T15:52:00Z">
        <w:r w:rsidR="009B64D3">
          <w:rPr>
            <w:lang w:bidi="it-IT"/>
          </w:rPr>
          <w:t>Contratto.</w:t>
        </w:r>
        <w:r w:rsidR="009B64D3" w:rsidRPr="009B64D3">
          <w:rPr>
            <w:lang w:bidi="it-IT"/>
            <w:rPrChange w:id="1603" w:author="angelo parrinello" w:date="2020-09-07T15:52:00Z">
              <w:rPr>
                <w:lang w:val="en-US" w:bidi="it-IT"/>
              </w:rPr>
            </w:rPrChange>
          </w:rPr>
          <w:t>Data_Inizio</w:t>
        </w:r>
        <w:proofErr w:type="spellEnd"/>
        <w:r w:rsidR="009B64D3" w:rsidRPr="009B64D3">
          <w:rPr>
            <w:lang w:bidi="it-IT"/>
            <w:rPrChange w:id="1604" w:author="angelo parrinello" w:date="2020-09-07T15:52:00Z">
              <w:rPr>
                <w:lang w:val="en-US" w:bidi="it-IT"/>
              </w:rPr>
            </w:rPrChange>
          </w:rPr>
          <w:t xml:space="preserve"> &lt; </w:t>
        </w:r>
      </w:ins>
      <w:ins w:id="1605" w:author="angelo parrinello" w:date="2020-09-07T15:53:00Z">
        <w:r w:rsidR="009B64D3" w:rsidRPr="00AF2B4E">
          <w:rPr>
            <w:lang w:bidi="it-IT"/>
          </w:rPr>
          <w:t>1/</w:t>
        </w:r>
      </w:ins>
      <w:ins w:id="1606" w:author="angelo parrinello" w:date="2020-09-07T15:58:00Z">
        <w:r w:rsidR="00393381">
          <w:rPr>
            <w:lang w:bidi="it-IT"/>
          </w:rPr>
          <w:t>07</w:t>
        </w:r>
      </w:ins>
      <w:ins w:id="1607" w:author="angelo parrinello" w:date="2020-09-07T15:53:00Z">
        <w:r w:rsidR="009B64D3" w:rsidRPr="00AF2B4E">
          <w:rPr>
            <w:lang w:bidi="it-IT"/>
          </w:rPr>
          <w:t>/</w:t>
        </w:r>
      </w:ins>
      <w:ins w:id="1608" w:author="angelo parrinello" w:date="2020-09-07T15:58:00Z">
        <w:r w:rsidR="00393381">
          <w:rPr>
            <w:lang w:bidi="it-IT"/>
          </w:rPr>
          <w:t>2020</w:t>
        </w:r>
      </w:ins>
    </w:p>
    <w:p w14:paraId="62416E20" w14:textId="35E065E9" w:rsidR="009B64D3" w:rsidRDefault="009B64D3">
      <w:pPr>
        <w:pStyle w:val="Paragrafoelenco"/>
        <w:rPr>
          <w:ins w:id="1609" w:author="angelo parrinello" w:date="2020-09-07T15:54:00Z"/>
          <w:lang w:bidi="it-IT"/>
        </w:rPr>
      </w:pPr>
      <w:ins w:id="1610" w:author="angelo parrinello" w:date="2020-09-07T15:54:00Z">
        <w:r>
          <w:rPr>
            <w:lang w:bidi="it-IT"/>
          </w:rPr>
          <w:t>AND</w:t>
        </w:r>
      </w:ins>
      <w:ins w:id="1611" w:author="angelo parrinello" w:date="2020-09-07T15:52:00Z">
        <w:r w:rsidRPr="009B64D3">
          <w:rPr>
            <w:lang w:bidi="it-IT"/>
            <w:rPrChange w:id="1612" w:author="angelo parrinello" w:date="2020-09-07T15:52:00Z">
              <w:rPr>
                <w:lang w:val="en-US" w:bidi="it-IT"/>
              </w:rPr>
            </w:rPrChange>
          </w:rPr>
          <w:t xml:space="preserve"> </w:t>
        </w:r>
      </w:ins>
      <w:proofErr w:type="spellStart"/>
      <w:ins w:id="1613" w:author="angelo parrinello" w:date="2020-09-07T15:54:00Z">
        <w:r>
          <w:rPr>
            <w:lang w:bidi="it-IT"/>
          </w:rPr>
          <w:t>Contratto.</w:t>
        </w:r>
      </w:ins>
      <w:ins w:id="1614" w:author="angelo parrinello" w:date="2020-09-07T15:52:00Z">
        <w:r w:rsidRPr="009B64D3">
          <w:rPr>
            <w:lang w:bidi="it-IT"/>
            <w:rPrChange w:id="1615" w:author="angelo parrinello" w:date="2020-09-07T15:52:00Z">
              <w:rPr>
                <w:lang w:val="en-US" w:bidi="it-IT"/>
              </w:rPr>
            </w:rPrChange>
          </w:rPr>
          <w:t>Data_Fine</w:t>
        </w:r>
        <w:proofErr w:type="spellEnd"/>
        <w:r w:rsidRPr="009B64D3">
          <w:rPr>
            <w:lang w:bidi="it-IT"/>
            <w:rPrChange w:id="1616" w:author="angelo parrinello" w:date="2020-09-07T15:52:00Z">
              <w:rPr>
                <w:lang w:val="en-US" w:bidi="it-IT"/>
              </w:rPr>
            </w:rPrChange>
          </w:rPr>
          <w:t xml:space="preserve"> &gt; </w:t>
        </w:r>
      </w:ins>
      <w:ins w:id="1617" w:author="angelo parrinello" w:date="2020-09-07T15:54:00Z">
        <w:r w:rsidRPr="00AF2B4E">
          <w:rPr>
            <w:lang w:bidi="it-IT"/>
          </w:rPr>
          <w:t>1/</w:t>
        </w:r>
      </w:ins>
      <w:ins w:id="1618" w:author="angelo parrinello" w:date="2020-09-07T15:58:00Z">
        <w:r w:rsidR="00393381">
          <w:rPr>
            <w:lang w:bidi="it-IT"/>
          </w:rPr>
          <w:t>06</w:t>
        </w:r>
      </w:ins>
      <w:ins w:id="1619" w:author="angelo parrinello" w:date="2020-09-07T15:54:00Z">
        <w:r w:rsidRPr="00AF2B4E">
          <w:rPr>
            <w:lang w:bidi="it-IT"/>
          </w:rPr>
          <w:t>/</w:t>
        </w:r>
      </w:ins>
      <w:ins w:id="1620" w:author="angelo parrinello" w:date="2020-09-07T15:58:00Z">
        <w:r w:rsidR="00393381">
          <w:rPr>
            <w:lang w:bidi="it-IT"/>
          </w:rPr>
          <w:t>2020</w:t>
        </w:r>
      </w:ins>
    </w:p>
    <w:p w14:paraId="3EEFC12E" w14:textId="08216B3C" w:rsidR="00C325B4" w:rsidRPr="009B64D3" w:rsidRDefault="009B64D3">
      <w:pPr>
        <w:pStyle w:val="Paragrafoelenco"/>
        <w:rPr>
          <w:ins w:id="1621" w:author="angelo parrinello" w:date="2020-08-27T10:13:00Z"/>
          <w:lang w:bidi="it-IT"/>
          <w:rPrChange w:id="1622" w:author="angelo parrinello" w:date="2020-09-07T15:52:00Z">
            <w:rPr>
              <w:ins w:id="1623" w:author="angelo parrinello" w:date="2020-08-27T10:13:00Z"/>
              <w:lang w:val="en-US" w:bidi="it-IT"/>
            </w:rPr>
          </w:rPrChange>
        </w:rPr>
        <w:pPrChange w:id="1624" w:author="angelo parrinello" w:date="2020-08-27T15:45:00Z">
          <w:pPr/>
        </w:pPrChange>
      </w:pPr>
      <w:ins w:id="1625" w:author="angelo parrinello" w:date="2020-09-07T15:54:00Z">
        <w:r>
          <w:rPr>
            <w:lang w:bidi="it-IT"/>
          </w:rPr>
          <w:t>OR</w:t>
        </w:r>
      </w:ins>
      <w:ins w:id="1626" w:author="angelo parrinello" w:date="2020-09-07T15:52:00Z">
        <w:r w:rsidRPr="009B64D3">
          <w:rPr>
            <w:lang w:bidi="it-IT"/>
            <w:rPrChange w:id="1627" w:author="angelo parrinello" w:date="2020-09-07T15:52:00Z">
              <w:rPr>
                <w:lang w:val="en-US" w:bidi="it-IT"/>
              </w:rPr>
            </w:rPrChange>
          </w:rPr>
          <w:t xml:space="preserve"> </w:t>
        </w:r>
      </w:ins>
      <w:proofErr w:type="spellStart"/>
      <w:ins w:id="1628" w:author="angelo parrinello" w:date="2020-09-07T15:54:00Z">
        <w:r>
          <w:rPr>
            <w:lang w:bidi="it-IT"/>
          </w:rPr>
          <w:t>Contratto</w:t>
        </w:r>
      </w:ins>
      <w:ins w:id="1629" w:author="angelo parrinello" w:date="2020-09-07T15:52:00Z">
        <w:r w:rsidRPr="009B64D3">
          <w:rPr>
            <w:lang w:bidi="it-IT"/>
            <w:rPrChange w:id="1630" w:author="angelo parrinello" w:date="2020-09-07T15:52:00Z">
              <w:rPr>
                <w:lang w:val="en-US" w:bidi="it-IT"/>
              </w:rPr>
            </w:rPrChange>
          </w:rPr>
          <w:t>.Data_Fine</w:t>
        </w:r>
        <w:proofErr w:type="spellEnd"/>
        <w:r w:rsidRPr="009B64D3">
          <w:rPr>
            <w:lang w:bidi="it-IT"/>
            <w:rPrChange w:id="1631" w:author="angelo parrinello" w:date="2020-09-07T15:52:00Z">
              <w:rPr>
                <w:lang w:val="en-US" w:bidi="it-IT"/>
              </w:rPr>
            </w:rPrChange>
          </w:rPr>
          <w:t xml:space="preserve"> == </w:t>
        </w:r>
        <w:proofErr w:type="spellStart"/>
        <w:r w:rsidRPr="009B64D3">
          <w:rPr>
            <w:lang w:bidi="it-IT"/>
            <w:rPrChange w:id="1632" w:author="angelo parrinello" w:date="2020-09-07T15:52:00Z">
              <w:rPr>
                <w:lang w:val="en-US" w:bidi="it-IT"/>
              </w:rPr>
            </w:rPrChange>
          </w:rPr>
          <w:t>null</w:t>
        </w:r>
      </w:ins>
      <w:proofErr w:type="spellEnd"/>
    </w:p>
    <w:p w14:paraId="43F05F0E" w14:textId="68FADF55" w:rsidR="00A415DC" w:rsidRDefault="00A415DC">
      <w:pPr>
        <w:pStyle w:val="Paragrafoelenco"/>
        <w:rPr>
          <w:ins w:id="1633" w:author="angelo parrinello" w:date="2020-09-07T16:01:00Z"/>
          <w:lang w:bidi="it-IT"/>
        </w:rPr>
      </w:pPr>
    </w:p>
    <w:p w14:paraId="7B56BF8E" w14:textId="49FF9835" w:rsidR="00393381" w:rsidRDefault="00393381">
      <w:pPr>
        <w:pStyle w:val="Paragrafoelenco"/>
        <w:rPr>
          <w:ins w:id="1634" w:author="angelo parrinello" w:date="2020-09-07T16:01:00Z"/>
          <w:lang w:bidi="it-IT"/>
        </w:rPr>
      </w:pPr>
    </w:p>
    <w:p w14:paraId="6D7EF933" w14:textId="3B2B1276" w:rsidR="00393381" w:rsidRDefault="00393381">
      <w:pPr>
        <w:pStyle w:val="Paragrafoelenco"/>
        <w:rPr>
          <w:ins w:id="1635" w:author="angelo parrinello" w:date="2020-09-07T16:01:00Z"/>
          <w:lang w:bidi="it-IT"/>
        </w:rPr>
      </w:pPr>
    </w:p>
    <w:p w14:paraId="7E70194C" w14:textId="2D87700C" w:rsidR="00393381" w:rsidRDefault="00393381">
      <w:pPr>
        <w:pStyle w:val="Paragrafoelenco"/>
        <w:rPr>
          <w:ins w:id="1636" w:author="angelo parrinello" w:date="2020-09-07T16:01:00Z"/>
          <w:lang w:bidi="it-IT"/>
        </w:rPr>
      </w:pPr>
    </w:p>
    <w:p w14:paraId="3FE24484" w14:textId="77777777" w:rsidR="00393381" w:rsidRDefault="00393381">
      <w:pPr>
        <w:pStyle w:val="Paragrafoelenco"/>
        <w:rPr>
          <w:ins w:id="1637" w:author="angelo parrinello" w:date="2020-09-07T16:00:00Z"/>
          <w:lang w:bidi="it-IT"/>
        </w:rPr>
      </w:pPr>
    </w:p>
    <w:p w14:paraId="1807209C" w14:textId="647ABF9C" w:rsidR="00393381" w:rsidRDefault="00393381">
      <w:pPr>
        <w:pStyle w:val="Paragrafoelenco"/>
        <w:rPr>
          <w:ins w:id="1638" w:author="angelo parrinello" w:date="2020-09-07T16:00:00Z"/>
          <w:lang w:bidi="it-IT"/>
        </w:rPr>
      </w:pPr>
    </w:p>
    <w:p w14:paraId="5415B3B0" w14:textId="5F9B55FB" w:rsidR="00393381" w:rsidRDefault="00393381">
      <w:pPr>
        <w:pStyle w:val="Paragrafoelenco"/>
        <w:rPr>
          <w:ins w:id="1639" w:author="angelo parrinello" w:date="2020-09-07T16:00:00Z"/>
          <w:lang w:bidi="it-IT"/>
        </w:rPr>
      </w:pPr>
    </w:p>
    <w:p w14:paraId="653E5F5D" w14:textId="24DD632E" w:rsidR="00393381" w:rsidRDefault="00393381">
      <w:pPr>
        <w:pStyle w:val="Paragrafoelenco"/>
        <w:rPr>
          <w:ins w:id="1640" w:author="angelo parrinello" w:date="2020-09-07T16:00:00Z"/>
          <w:lang w:bidi="it-IT"/>
        </w:rPr>
      </w:pPr>
    </w:p>
    <w:p w14:paraId="5C32A0DE" w14:textId="77777777" w:rsidR="00393381" w:rsidRDefault="00393381">
      <w:pPr>
        <w:pStyle w:val="Paragrafoelenco"/>
        <w:rPr>
          <w:ins w:id="1641" w:author="angelo parrinello" w:date="2020-08-27T16:11:00Z"/>
          <w:lang w:bidi="it-IT"/>
        </w:rPr>
        <w:pPrChange w:id="1642" w:author="angelo parrinello" w:date="2020-08-27T16:21:00Z">
          <w:pPr/>
        </w:pPrChange>
      </w:pPr>
    </w:p>
    <w:p w14:paraId="5C5F2B4C" w14:textId="77998139" w:rsidR="001607A6" w:rsidRDefault="001607A6" w:rsidP="001607A6">
      <w:pPr>
        <w:rPr>
          <w:ins w:id="1643" w:author="angelo parrinello" w:date="2020-08-27T15:49:00Z"/>
          <w:lang w:bidi="it-IT"/>
        </w:rPr>
      </w:pPr>
      <w:ins w:id="1644" w:author="angelo parrinello" w:date="2020-08-27T15:48:00Z">
        <w:r>
          <w:rPr>
            <w:lang w:bidi="it-IT"/>
          </w:rPr>
          <w:lastRenderedPageBreak/>
          <w:t>OP</w:t>
        </w:r>
      </w:ins>
      <w:ins w:id="1645" w:author="angelo parrinello" w:date="2020-08-27T16:11:00Z">
        <w:r w:rsidR="003C61EA">
          <w:rPr>
            <w:lang w:bidi="it-IT"/>
          </w:rPr>
          <w:t xml:space="preserve"> </w:t>
        </w:r>
      </w:ins>
      <w:ins w:id="1646" w:author="angelo parrinello" w:date="2020-08-27T15:48:00Z">
        <w:r>
          <w:rPr>
            <w:lang w:bidi="it-IT"/>
          </w:rPr>
          <w:t>1</w:t>
        </w:r>
      </w:ins>
      <w:ins w:id="1647" w:author="angelo parrinello" w:date="2020-09-07T16:00:00Z">
        <w:r w:rsidR="00393381">
          <w:rPr>
            <w:lang w:bidi="it-IT"/>
          </w:rPr>
          <w:t>1</w:t>
        </w:r>
      </w:ins>
      <w:ins w:id="1648" w:author="angelo parrinello" w:date="2020-08-27T15:48:00Z">
        <w:r>
          <w:rPr>
            <w:lang w:bidi="it-IT"/>
          </w:rPr>
          <w:t xml:space="preserve"> – Sapere chi ha </w:t>
        </w:r>
      </w:ins>
      <w:ins w:id="1649" w:author="angelo parrinello" w:date="2020-08-27T15:49:00Z">
        <w:r>
          <w:rPr>
            <w:lang w:bidi="it-IT"/>
          </w:rPr>
          <w:t>lavorato o dovrà lavorare in un turno</w:t>
        </w:r>
      </w:ins>
    </w:p>
    <w:p w14:paraId="766B5882" w14:textId="77777777" w:rsidR="00302BAE" w:rsidRDefault="00302BAE">
      <w:pPr>
        <w:pStyle w:val="Paragrafoelenco"/>
        <w:rPr>
          <w:ins w:id="1650" w:author="angelo parrinello" w:date="2020-08-27T16:31:00Z"/>
          <w:lang w:bidi="it-IT"/>
        </w:rPr>
        <w:pPrChange w:id="1651" w:author="angelo parrinello" w:date="2020-08-27T16:31:00Z">
          <w:pPr/>
        </w:pPrChange>
      </w:pPr>
      <w:ins w:id="1652" w:author="angelo parrinello" w:date="2020-08-27T16:31:00Z">
        <w:r>
          <w:rPr>
            <w:lang w:bidi="it-IT"/>
          </w:rPr>
          <w:t>SELECT nome, cognome, codice fiscale</w:t>
        </w:r>
      </w:ins>
    </w:p>
    <w:p w14:paraId="0F2F7D3F" w14:textId="77777777" w:rsidR="00302BAE" w:rsidRDefault="00302BAE">
      <w:pPr>
        <w:pStyle w:val="Paragrafoelenco"/>
        <w:rPr>
          <w:ins w:id="1653" w:author="angelo parrinello" w:date="2020-08-27T16:31:00Z"/>
          <w:lang w:bidi="it-IT"/>
        </w:rPr>
        <w:pPrChange w:id="1654" w:author="angelo parrinello" w:date="2020-08-27T16:31:00Z">
          <w:pPr/>
        </w:pPrChange>
      </w:pPr>
      <w:ins w:id="1655" w:author="angelo parrinello" w:date="2020-08-27T16:31:00Z">
        <w:r>
          <w:rPr>
            <w:lang w:bidi="it-IT"/>
          </w:rPr>
          <w:t>FROM cassiere</w:t>
        </w:r>
      </w:ins>
    </w:p>
    <w:p w14:paraId="2BE4A3D8" w14:textId="77777777" w:rsidR="00302BAE" w:rsidRDefault="00302BAE">
      <w:pPr>
        <w:pStyle w:val="Paragrafoelenco"/>
        <w:rPr>
          <w:ins w:id="1656" w:author="angelo parrinello" w:date="2020-08-27T16:31:00Z"/>
          <w:lang w:bidi="it-IT"/>
        </w:rPr>
        <w:pPrChange w:id="1657" w:author="angelo parrinello" w:date="2020-08-27T16:31:00Z">
          <w:pPr/>
        </w:pPrChange>
      </w:pPr>
      <w:ins w:id="1658" w:author="angelo parrinello" w:date="2020-08-27T16:31:00Z">
        <w:r>
          <w:rPr>
            <w:lang w:bidi="it-IT"/>
          </w:rPr>
          <w:t>WHERE codice fiscale IN (SELECT codice fiscale</w:t>
        </w:r>
      </w:ins>
    </w:p>
    <w:p w14:paraId="7D6E53A8" w14:textId="77777777" w:rsidR="00302BAE" w:rsidRDefault="00302BAE">
      <w:pPr>
        <w:pStyle w:val="Paragrafoelenco"/>
        <w:rPr>
          <w:ins w:id="1659" w:author="angelo parrinello" w:date="2020-08-27T16:31:00Z"/>
          <w:lang w:bidi="it-IT"/>
        </w:rPr>
        <w:pPrChange w:id="1660" w:author="angelo parrinello" w:date="2020-08-27T16:31:00Z">
          <w:pPr/>
        </w:pPrChange>
      </w:pPr>
      <w:ins w:id="1661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FROM </w:t>
        </w:r>
        <w:proofErr w:type="spellStart"/>
        <w:r>
          <w:rPr>
            <w:lang w:bidi="it-IT"/>
          </w:rPr>
          <w:t>esecuzione_cassiere</w:t>
        </w:r>
        <w:proofErr w:type="spellEnd"/>
        <w:r>
          <w:rPr>
            <w:lang w:bidi="it-IT"/>
          </w:rPr>
          <w:t xml:space="preserve"> </w:t>
        </w:r>
      </w:ins>
    </w:p>
    <w:p w14:paraId="0C8C4B19" w14:textId="77777777" w:rsidR="00302BAE" w:rsidRDefault="00302BAE">
      <w:pPr>
        <w:pStyle w:val="Paragrafoelenco"/>
        <w:rPr>
          <w:ins w:id="1662" w:author="angelo parrinello" w:date="2020-08-27T16:31:00Z"/>
          <w:lang w:bidi="it-IT"/>
        </w:rPr>
        <w:pPrChange w:id="1663" w:author="angelo parrinello" w:date="2020-08-27T16:31:00Z">
          <w:pPr/>
        </w:pPrChange>
      </w:pPr>
      <w:ins w:id="1664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WHERE data = ??/??/???</w:t>
        </w:r>
      </w:ins>
    </w:p>
    <w:p w14:paraId="7D29A351" w14:textId="77777777" w:rsidR="00302BAE" w:rsidRDefault="00302BAE">
      <w:pPr>
        <w:pStyle w:val="Paragrafoelenco"/>
        <w:rPr>
          <w:ins w:id="1665" w:author="angelo parrinello" w:date="2020-08-27T16:31:00Z"/>
          <w:lang w:bidi="it-IT"/>
        </w:rPr>
        <w:pPrChange w:id="1666" w:author="angelo parrinello" w:date="2020-08-27T16:31:00Z">
          <w:pPr/>
        </w:pPrChange>
      </w:pPr>
      <w:ins w:id="1667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inizio = ??:??</w:t>
        </w:r>
      </w:ins>
    </w:p>
    <w:p w14:paraId="416B6531" w14:textId="77777777" w:rsidR="00302BAE" w:rsidRDefault="00302BAE">
      <w:pPr>
        <w:pStyle w:val="Paragrafoelenco"/>
        <w:rPr>
          <w:ins w:id="1668" w:author="angelo parrinello" w:date="2020-08-27T16:31:00Z"/>
          <w:lang w:bidi="it-IT"/>
        </w:rPr>
        <w:pPrChange w:id="1669" w:author="angelo parrinello" w:date="2020-08-27T16:31:00Z">
          <w:pPr/>
        </w:pPrChange>
      </w:pPr>
      <w:ins w:id="1670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fine = ??:??)</w:t>
        </w:r>
      </w:ins>
    </w:p>
    <w:p w14:paraId="5015F1ED" w14:textId="77777777" w:rsidR="00302BAE" w:rsidRDefault="00302BAE">
      <w:pPr>
        <w:pStyle w:val="Paragrafoelenco"/>
        <w:rPr>
          <w:ins w:id="1671" w:author="angelo parrinello" w:date="2020-08-27T16:31:00Z"/>
          <w:lang w:bidi="it-IT"/>
        </w:rPr>
        <w:pPrChange w:id="1672" w:author="angelo parrinello" w:date="2020-08-27T16:31:00Z">
          <w:pPr/>
        </w:pPrChange>
      </w:pPr>
      <w:ins w:id="1673" w:author="angelo parrinello" w:date="2020-08-27T16:31:00Z">
        <w:r>
          <w:rPr>
            <w:lang w:bidi="it-IT"/>
          </w:rPr>
          <w:t>UNION</w:t>
        </w:r>
      </w:ins>
    </w:p>
    <w:p w14:paraId="74EEE4DD" w14:textId="77777777" w:rsidR="00302BAE" w:rsidRDefault="00302BAE">
      <w:pPr>
        <w:pStyle w:val="Paragrafoelenco"/>
        <w:rPr>
          <w:ins w:id="1674" w:author="angelo parrinello" w:date="2020-08-27T16:31:00Z"/>
          <w:lang w:bidi="it-IT"/>
        </w:rPr>
        <w:pPrChange w:id="1675" w:author="angelo parrinello" w:date="2020-08-27T16:31:00Z">
          <w:pPr/>
        </w:pPrChange>
      </w:pPr>
      <w:ins w:id="1676" w:author="angelo parrinello" w:date="2020-08-27T16:31:00Z">
        <w:r>
          <w:rPr>
            <w:lang w:bidi="it-IT"/>
          </w:rPr>
          <w:t>SELECT nome, cognome, codice fiscale</w:t>
        </w:r>
      </w:ins>
    </w:p>
    <w:p w14:paraId="0BCEF557" w14:textId="77777777" w:rsidR="00302BAE" w:rsidRDefault="00302BAE">
      <w:pPr>
        <w:pStyle w:val="Paragrafoelenco"/>
        <w:rPr>
          <w:ins w:id="1677" w:author="angelo parrinello" w:date="2020-08-27T16:31:00Z"/>
          <w:lang w:bidi="it-IT"/>
        </w:rPr>
        <w:pPrChange w:id="1678" w:author="angelo parrinello" w:date="2020-08-27T16:31:00Z">
          <w:pPr/>
        </w:pPrChange>
      </w:pPr>
      <w:ins w:id="1679" w:author="angelo parrinello" w:date="2020-08-27T16:31:00Z">
        <w:r>
          <w:rPr>
            <w:lang w:bidi="it-IT"/>
          </w:rPr>
          <w:t>FROM cuoco</w:t>
        </w:r>
      </w:ins>
    </w:p>
    <w:p w14:paraId="1DA6B23F" w14:textId="77777777" w:rsidR="00302BAE" w:rsidRDefault="00302BAE">
      <w:pPr>
        <w:pStyle w:val="Paragrafoelenco"/>
        <w:rPr>
          <w:ins w:id="1680" w:author="angelo parrinello" w:date="2020-08-27T16:31:00Z"/>
          <w:lang w:bidi="it-IT"/>
        </w:rPr>
        <w:pPrChange w:id="1681" w:author="angelo parrinello" w:date="2020-08-27T16:31:00Z">
          <w:pPr/>
        </w:pPrChange>
      </w:pPr>
      <w:ins w:id="1682" w:author="angelo parrinello" w:date="2020-08-27T16:31:00Z">
        <w:r>
          <w:rPr>
            <w:lang w:bidi="it-IT"/>
          </w:rPr>
          <w:t>WHERE codice fiscale IN (SELECT codice fiscale</w:t>
        </w:r>
      </w:ins>
    </w:p>
    <w:p w14:paraId="1F10D1BD" w14:textId="77777777" w:rsidR="00302BAE" w:rsidRDefault="00302BAE">
      <w:pPr>
        <w:pStyle w:val="Paragrafoelenco"/>
        <w:rPr>
          <w:ins w:id="1683" w:author="angelo parrinello" w:date="2020-08-27T16:31:00Z"/>
          <w:lang w:bidi="it-IT"/>
        </w:rPr>
        <w:pPrChange w:id="1684" w:author="angelo parrinello" w:date="2020-08-27T16:31:00Z">
          <w:pPr/>
        </w:pPrChange>
      </w:pPr>
      <w:ins w:id="1685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FROM </w:t>
        </w:r>
        <w:proofErr w:type="spellStart"/>
        <w:r>
          <w:rPr>
            <w:lang w:bidi="it-IT"/>
          </w:rPr>
          <w:t>esecuzione_cuoco</w:t>
        </w:r>
        <w:proofErr w:type="spellEnd"/>
        <w:r>
          <w:rPr>
            <w:lang w:bidi="it-IT"/>
          </w:rPr>
          <w:t xml:space="preserve"> </w:t>
        </w:r>
      </w:ins>
    </w:p>
    <w:p w14:paraId="634AF1A3" w14:textId="77777777" w:rsidR="00302BAE" w:rsidRDefault="00302BAE">
      <w:pPr>
        <w:pStyle w:val="Paragrafoelenco"/>
        <w:rPr>
          <w:ins w:id="1686" w:author="angelo parrinello" w:date="2020-08-27T16:31:00Z"/>
          <w:lang w:bidi="it-IT"/>
        </w:rPr>
        <w:pPrChange w:id="1687" w:author="angelo parrinello" w:date="2020-08-27T16:31:00Z">
          <w:pPr/>
        </w:pPrChange>
      </w:pPr>
      <w:ins w:id="1688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WHERE data = ??/??/???</w:t>
        </w:r>
      </w:ins>
    </w:p>
    <w:p w14:paraId="4D24D9F9" w14:textId="77777777" w:rsidR="00302BAE" w:rsidRDefault="00302BAE">
      <w:pPr>
        <w:pStyle w:val="Paragrafoelenco"/>
        <w:rPr>
          <w:ins w:id="1689" w:author="angelo parrinello" w:date="2020-08-27T16:31:00Z"/>
          <w:lang w:bidi="it-IT"/>
        </w:rPr>
        <w:pPrChange w:id="1690" w:author="angelo parrinello" w:date="2020-08-27T16:31:00Z">
          <w:pPr/>
        </w:pPrChange>
      </w:pPr>
      <w:ins w:id="1691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inizio = ??:??</w:t>
        </w:r>
      </w:ins>
    </w:p>
    <w:p w14:paraId="19CB048B" w14:textId="77777777" w:rsidR="00302BAE" w:rsidRDefault="00302BAE">
      <w:pPr>
        <w:pStyle w:val="Paragrafoelenco"/>
        <w:rPr>
          <w:ins w:id="1692" w:author="angelo parrinello" w:date="2020-08-27T16:31:00Z"/>
          <w:lang w:bidi="it-IT"/>
        </w:rPr>
        <w:pPrChange w:id="1693" w:author="angelo parrinello" w:date="2020-08-27T16:31:00Z">
          <w:pPr/>
        </w:pPrChange>
      </w:pPr>
      <w:ins w:id="1694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fine = ??:??)</w:t>
        </w:r>
      </w:ins>
    </w:p>
    <w:p w14:paraId="1C7A0F3B" w14:textId="77777777" w:rsidR="00302BAE" w:rsidRDefault="00302BAE">
      <w:pPr>
        <w:pStyle w:val="Paragrafoelenco"/>
        <w:rPr>
          <w:ins w:id="1695" w:author="angelo parrinello" w:date="2020-08-27T16:31:00Z"/>
          <w:lang w:bidi="it-IT"/>
        </w:rPr>
        <w:pPrChange w:id="1696" w:author="angelo parrinello" w:date="2020-08-27T16:31:00Z">
          <w:pPr/>
        </w:pPrChange>
      </w:pPr>
      <w:ins w:id="1697" w:author="angelo parrinello" w:date="2020-08-27T16:31:00Z">
        <w:r>
          <w:rPr>
            <w:lang w:bidi="it-IT"/>
          </w:rPr>
          <w:t>UNION</w:t>
        </w:r>
      </w:ins>
    </w:p>
    <w:p w14:paraId="11A70FE5" w14:textId="77777777" w:rsidR="00302BAE" w:rsidRDefault="00302BAE">
      <w:pPr>
        <w:pStyle w:val="Paragrafoelenco"/>
        <w:rPr>
          <w:ins w:id="1698" w:author="angelo parrinello" w:date="2020-08-27T16:31:00Z"/>
          <w:lang w:bidi="it-IT"/>
        </w:rPr>
        <w:pPrChange w:id="1699" w:author="angelo parrinello" w:date="2020-08-27T16:31:00Z">
          <w:pPr/>
        </w:pPrChange>
      </w:pPr>
      <w:ins w:id="1700" w:author="angelo parrinello" w:date="2020-08-27T16:31:00Z">
        <w:r>
          <w:rPr>
            <w:lang w:bidi="it-IT"/>
          </w:rPr>
          <w:t>SELECT nome, cognome, codice fiscale</w:t>
        </w:r>
      </w:ins>
    </w:p>
    <w:p w14:paraId="51198647" w14:textId="77777777" w:rsidR="00302BAE" w:rsidRDefault="00302BAE">
      <w:pPr>
        <w:pStyle w:val="Paragrafoelenco"/>
        <w:rPr>
          <w:ins w:id="1701" w:author="angelo parrinello" w:date="2020-08-27T16:31:00Z"/>
          <w:lang w:bidi="it-IT"/>
        </w:rPr>
        <w:pPrChange w:id="1702" w:author="angelo parrinello" w:date="2020-08-27T16:31:00Z">
          <w:pPr/>
        </w:pPrChange>
      </w:pPr>
      <w:ins w:id="1703" w:author="angelo parrinello" w:date="2020-08-27T16:31:00Z">
        <w:r>
          <w:rPr>
            <w:lang w:bidi="it-IT"/>
          </w:rPr>
          <w:t>FROM cameriere</w:t>
        </w:r>
      </w:ins>
    </w:p>
    <w:p w14:paraId="5B413393" w14:textId="77777777" w:rsidR="00302BAE" w:rsidRDefault="00302BAE">
      <w:pPr>
        <w:pStyle w:val="Paragrafoelenco"/>
        <w:rPr>
          <w:ins w:id="1704" w:author="angelo parrinello" w:date="2020-08-27T16:31:00Z"/>
          <w:lang w:bidi="it-IT"/>
        </w:rPr>
        <w:pPrChange w:id="1705" w:author="angelo parrinello" w:date="2020-08-27T16:31:00Z">
          <w:pPr/>
        </w:pPrChange>
      </w:pPr>
      <w:ins w:id="1706" w:author="angelo parrinello" w:date="2020-08-27T16:31:00Z">
        <w:r>
          <w:rPr>
            <w:lang w:bidi="it-IT"/>
          </w:rPr>
          <w:t>WHERE codice fiscale IN (SELECT codice fiscale</w:t>
        </w:r>
      </w:ins>
    </w:p>
    <w:p w14:paraId="6F6469D0" w14:textId="77777777" w:rsidR="00302BAE" w:rsidRDefault="00302BAE">
      <w:pPr>
        <w:pStyle w:val="Paragrafoelenco"/>
        <w:rPr>
          <w:ins w:id="1707" w:author="angelo parrinello" w:date="2020-08-27T16:31:00Z"/>
          <w:lang w:bidi="it-IT"/>
        </w:rPr>
        <w:pPrChange w:id="1708" w:author="angelo parrinello" w:date="2020-08-27T16:31:00Z">
          <w:pPr/>
        </w:pPrChange>
      </w:pPr>
      <w:ins w:id="1709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FROM </w:t>
        </w:r>
        <w:proofErr w:type="spellStart"/>
        <w:r>
          <w:rPr>
            <w:lang w:bidi="it-IT"/>
          </w:rPr>
          <w:t>esecuzione_cameriere</w:t>
        </w:r>
        <w:proofErr w:type="spellEnd"/>
        <w:r>
          <w:rPr>
            <w:lang w:bidi="it-IT"/>
          </w:rPr>
          <w:t xml:space="preserve"> </w:t>
        </w:r>
      </w:ins>
    </w:p>
    <w:p w14:paraId="7A3C417A" w14:textId="77777777" w:rsidR="00302BAE" w:rsidRDefault="00302BAE">
      <w:pPr>
        <w:pStyle w:val="Paragrafoelenco"/>
        <w:rPr>
          <w:ins w:id="1710" w:author="angelo parrinello" w:date="2020-08-27T16:31:00Z"/>
          <w:lang w:bidi="it-IT"/>
        </w:rPr>
        <w:pPrChange w:id="1711" w:author="angelo parrinello" w:date="2020-08-27T16:31:00Z">
          <w:pPr/>
        </w:pPrChange>
      </w:pPr>
      <w:ins w:id="1712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WHERE data = ??/??/???</w:t>
        </w:r>
      </w:ins>
    </w:p>
    <w:p w14:paraId="74A8DB54" w14:textId="77777777" w:rsidR="00302BAE" w:rsidRDefault="00302BAE">
      <w:pPr>
        <w:pStyle w:val="Paragrafoelenco"/>
        <w:rPr>
          <w:ins w:id="1713" w:author="angelo parrinello" w:date="2020-08-27T16:31:00Z"/>
          <w:lang w:bidi="it-IT"/>
        </w:rPr>
        <w:pPrChange w:id="1714" w:author="angelo parrinello" w:date="2020-08-27T16:31:00Z">
          <w:pPr/>
        </w:pPrChange>
      </w:pPr>
      <w:ins w:id="1715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inizio = ??:??</w:t>
        </w:r>
      </w:ins>
    </w:p>
    <w:p w14:paraId="1AC44C47" w14:textId="7CB278B4" w:rsidR="00A415DC" w:rsidRDefault="00302BAE">
      <w:pPr>
        <w:pStyle w:val="Paragrafoelenco"/>
        <w:rPr>
          <w:ins w:id="1716" w:author="angelo parrinello" w:date="2020-08-27T16:45:00Z"/>
          <w:lang w:bidi="it-IT"/>
        </w:rPr>
      </w:pPr>
      <w:ins w:id="1717" w:author="angelo parrinello" w:date="2020-08-27T16:31:00Z">
        <w:r>
          <w:rPr>
            <w:lang w:bidi="it-IT"/>
          </w:rPr>
          <w:tab/>
        </w:r>
        <w:r>
          <w:rPr>
            <w:lang w:bidi="it-IT"/>
          </w:rPr>
          <w:tab/>
        </w:r>
        <w:r>
          <w:rPr>
            <w:lang w:bidi="it-IT"/>
          </w:rPr>
          <w:tab/>
          <w:t xml:space="preserve"> AND   ora fine = ??:??)</w:t>
        </w:r>
      </w:ins>
      <w:ins w:id="1718" w:author="angelo parrinello" w:date="2020-08-27T16:22:00Z">
        <w:r w:rsidR="00533941">
          <w:rPr>
            <w:lang w:bidi="it-IT"/>
          </w:rPr>
          <w:t xml:space="preserve"> </w:t>
        </w:r>
      </w:ins>
    </w:p>
    <w:p w14:paraId="10359308" w14:textId="77777777" w:rsidR="00A415DC" w:rsidRDefault="00A415DC">
      <w:pPr>
        <w:pStyle w:val="Paragrafoelenco"/>
        <w:rPr>
          <w:ins w:id="1719" w:author="angelo parrinello" w:date="2020-08-27T16:11:00Z"/>
          <w:lang w:bidi="it-IT"/>
        </w:rPr>
        <w:pPrChange w:id="1720" w:author="angelo parrinello" w:date="2020-08-27T16:31:00Z">
          <w:pPr/>
        </w:pPrChange>
      </w:pPr>
    </w:p>
    <w:p w14:paraId="5930BB34" w14:textId="1EC49961" w:rsidR="003C61EA" w:rsidRDefault="003C61EA" w:rsidP="001607A6">
      <w:pPr>
        <w:rPr>
          <w:ins w:id="1721" w:author="angelo parrinello" w:date="2020-08-27T16:12:00Z"/>
          <w:lang w:bidi="it-IT"/>
        </w:rPr>
      </w:pPr>
      <w:ins w:id="1722" w:author="angelo parrinello" w:date="2020-08-27T16:11:00Z">
        <w:r>
          <w:rPr>
            <w:lang w:bidi="it-IT"/>
          </w:rPr>
          <w:t>OP 1</w:t>
        </w:r>
      </w:ins>
      <w:ins w:id="1723" w:author="angelo parrinello" w:date="2020-09-07T16:00:00Z">
        <w:r w:rsidR="00393381">
          <w:rPr>
            <w:lang w:bidi="it-IT"/>
          </w:rPr>
          <w:t>2</w:t>
        </w:r>
      </w:ins>
      <w:ins w:id="1724" w:author="angelo parrinello" w:date="2020-08-27T16:11:00Z">
        <w:r>
          <w:rPr>
            <w:lang w:bidi="it-IT"/>
          </w:rPr>
          <w:t xml:space="preserve"> </w:t>
        </w:r>
      </w:ins>
      <w:ins w:id="1725" w:author="angelo parrinello" w:date="2020-08-27T16:12:00Z">
        <w:r>
          <w:rPr>
            <w:lang w:bidi="it-IT"/>
          </w:rPr>
          <w:t>–</w:t>
        </w:r>
      </w:ins>
      <w:ins w:id="1726" w:author="angelo parrinello" w:date="2020-08-27T16:11:00Z">
        <w:r>
          <w:rPr>
            <w:lang w:bidi="it-IT"/>
          </w:rPr>
          <w:t xml:space="preserve"> </w:t>
        </w:r>
      </w:ins>
      <w:ins w:id="1727" w:author="angelo parrinello" w:date="2020-08-27T16:12:00Z">
        <w:r>
          <w:rPr>
            <w:lang w:bidi="it-IT"/>
          </w:rPr>
          <w:t>Visualizzare un determinato DDT</w:t>
        </w:r>
      </w:ins>
    </w:p>
    <w:p w14:paraId="1EDDECA4" w14:textId="1BA2AFEB" w:rsidR="003C61EA" w:rsidRDefault="003C61EA">
      <w:pPr>
        <w:pStyle w:val="Paragrafoelenco"/>
        <w:rPr>
          <w:ins w:id="1728" w:author="angelo parrinello" w:date="2020-08-27T16:34:00Z"/>
          <w:lang w:bidi="it-IT"/>
        </w:rPr>
        <w:pPrChange w:id="1729" w:author="angelo parrinello" w:date="2020-08-27T16:35:00Z">
          <w:pPr/>
        </w:pPrChange>
      </w:pPr>
      <w:ins w:id="1730" w:author="angelo parrinello" w:date="2020-08-27T16:12:00Z">
        <w:r>
          <w:rPr>
            <w:lang w:bidi="it-IT"/>
          </w:rPr>
          <w:t xml:space="preserve">SELECT </w:t>
        </w:r>
      </w:ins>
      <w:ins w:id="1731" w:author="angelo parrinello" w:date="2020-08-27T16:36:00Z">
        <w:r w:rsidR="00302BAE">
          <w:rPr>
            <w:lang w:bidi="it-IT"/>
          </w:rPr>
          <w:t>*</w:t>
        </w:r>
      </w:ins>
    </w:p>
    <w:p w14:paraId="6F245FA3" w14:textId="0F7984C5" w:rsidR="00302BAE" w:rsidRPr="00AF2B4E" w:rsidRDefault="00302BAE">
      <w:pPr>
        <w:pStyle w:val="Paragrafoelenco"/>
        <w:rPr>
          <w:ins w:id="1732" w:author="angelo parrinello" w:date="2020-08-27T16:34:00Z"/>
          <w:lang w:val="en-US" w:bidi="it-IT"/>
          <w:rPrChange w:id="1733" w:author="angelo parrinello" w:date="2020-09-02T10:53:00Z">
            <w:rPr>
              <w:ins w:id="1734" w:author="angelo parrinello" w:date="2020-08-27T16:34:00Z"/>
              <w:lang w:bidi="it-IT"/>
            </w:rPr>
          </w:rPrChange>
        </w:rPr>
        <w:pPrChange w:id="1735" w:author="angelo parrinello" w:date="2020-08-27T16:35:00Z">
          <w:pPr/>
        </w:pPrChange>
      </w:pPr>
      <w:ins w:id="1736" w:author="angelo parrinello" w:date="2020-08-27T16:34:00Z">
        <w:r w:rsidRPr="00AF2B4E">
          <w:rPr>
            <w:lang w:val="en-US" w:bidi="it-IT"/>
            <w:rPrChange w:id="1737" w:author="angelo parrinello" w:date="2020-09-02T10:53:00Z">
              <w:rPr>
                <w:lang w:bidi="it-IT"/>
              </w:rPr>
            </w:rPrChange>
          </w:rPr>
          <w:t>FROM DDT</w:t>
        </w:r>
      </w:ins>
    </w:p>
    <w:p w14:paraId="43E72C4B" w14:textId="699F661F" w:rsidR="00302BAE" w:rsidRPr="00AF2B4E" w:rsidRDefault="00302BAE">
      <w:pPr>
        <w:pStyle w:val="Paragrafoelenco"/>
        <w:rPr>
          <w:ins w:id="1738" w:author="angelo parrinello" w:date="2020-08-27T16:34:00Z"/>
          <w:lang w:val="en-US" w:bidi="it-IT"/>
          <w:rPrChange w:id="1739" w:author="angelo parrinello" w:date="2020-09-02T10:53:00Z">
            <w:rPr>
              <w:ins w:id="1740" w:author="angelo parrinello" w:date="2020-08-27T16:34:00Z"/>
              <w:lang w:bidi="it-IT"/>
            </w:rPr>
          </w:rPrChange>
        </w:rPr>
        <w:pPrChange w:id="1741" w:author="angelo parrinello" w:date="2020-08-27T16:35:00Z">
          <w:pPr/>
        </w:pPrChange>
      </w:pPr>
      <w:ins w:id="1742" w:author="angelo parrinello" w:date="2020-08-27T16:34:00Z">
        <w:r w:rsidRPr="00AF2B4E">
          <w:rPr>
            <w:lang w:val="en-US" w:bidi="it-IT"/>
            <w:rPrChange w:id="1743" w:author="angelo parrinello" w:date="2020-09-02T10:53:00Z">
              <w:rPr>
                <w:lang w:bidi="it-IT"/>
              </w:rPr>
            </w:rPrChange>
          </w:rPr>
          <w:t xml:space="preserve">WHERE </w:t>
        </w:r>
        <w:proofErr w:type="spellStart"/>
        <w:r w:rsidRPr="00AF2B4E">
          <w:rPr>
            <w:lang w:val="en-US" w:bidi="it-IT"/>
            <w:rPrChange w:id="1744" w:author="angelo parrinello" w:date="2020-09-02T10:53:00Z">
              <w:rPr>
                <w:lang w:bidi="it-IT"/>
              </w:rPr>
            </w:rPrChange>
          </w:rPr>
          <w:t>P.Iva</w:t>
        </w:r>
        <w:proofErr w:type="spellEnd"/>
        <w:r w:rsidRPr="00AF2B4E">
          <w:rPr>
            <w:lang w:val="en-US" w:bidi="it-IT"/>
            <w:rPrChange w:id="1745" w:author="angelo parrinello" w:date="2020-09-02T10:53:00Z">
              <w:rPr>
                <w:lang w:bidi="it-IT"/>
              </w:rPr>
            </w:rPrChange>
          </w:rPr>
          <w:t xml:space="preserve"> = ?</w:t>
        </w:r>
      </w:ins>
    </w:p>
    <w:p w14:paraId="231DAFA5" w14:textId="6E46A20E" w:rsidR="00302BAE" w:rsidRDefault="00302BAE">
      <w:pPr>
        <w:pStyle w:val="Paragrafoelenco"/>
        <w:rPr>
          <w:ins w:id="1746" w:author="angelo parrinello" w:date="2020-08-27T16:34:00Z"/>
          <w:lang w:bidi="it-IT"/>
        </w:rPr>
        <w:pPrChange w:id="1747" w:author="angelo parrinello" w:date="2020-08-27T16:35:00Z">
          <w:pPr/>
        </w:pPrChange>
      </w:pPr>
      <w:ins w:id="1748" w:author="angelo parrinello" w:date="2020-08-27T16:34:00Z">
        <w:r>
          <w:rPr>
            <w:lang w:bidi="it-IT"/>
          </w:rPr>
          <w:t>AND Anno = ????</w:t>
        </w:r>
      </w:ins>
    </w:p>
    <w:p w14:paraId="30A2812C" w14:textId="06ADA324" w:rsidR="008805F2" w:rsidRDefault="00302BAE" w:rsidP="00E31DE9">
      <w:pPr>
        <w:pStyle w:val="Paragrafoelenco"/>
        <w:rPr>
          <w:ins w:id="1749" w:author="angelo parrinello" w:date="2020-09-03T14:55:00Z"/>
          <w:lang w:bidi="it-IT"/>
        </w:rPr>
      </w:pPr>
      <w:ins w:id="1750" w:author="angelo parrinello" w:date="2020-08-27T16:34:00Z">
        <w:r>
          <w:rPr>
            <w:lang w:bidi="it-IT"/>
          </w:rPr>
          <w:t>AND Numero = ?</w:t>
        </w:r>
      </w:ins>
    </w:p>
    <w:p w14:paraId="4E5854F3" w14:textId="2DBFC2F3" w:rsidR="00353B1A" w:rsidRDefault="00353B1A" w:rsidP="00E31DE9">
      <w:pPr>
        <w:pStyle w:val="Paragrafoelenco"/>
        <w:rPr>
          <w:ins w:id="1751" w:author="angelo parrinello" w:date="2020-09-03T14:55:00Z"/>
          <w:lang w:bidi="it-IT"/>
        </w:rPr>
      </w:pPr>
    </w:p>
    <w:p w14:paraId="30A6A17F" w14:textId="7718CCBD" w:rsidR="00353B1A" w:rsidRDefault="00353B1A" w:rsidP="00353B1A">
      <w:pPr>
        <w:rPr>
          <w:ins w:id="1752" w:author="angelo parrinello" w:date="2020-09-03T14:55:00Z"/>
          <w:lang w:bidi="it-IT"/>
        </w:rPr>
      </w:pPr>
      <w:ins w:id="1753" w:author="angelo parrinello" w:date="2020-09-03T14:55:00Z">
        <w:r>
          <w:rPr>
            <w:lang w:bidi="it-IT"/>
          </w:rPr>
          <w:t>OP 1</w:t>
        </w:r>
      </w:ins>
      <w:ins w:id="1754" w:author="angelo parrinello" w:date="2020-09-07T16:00:00Z">
        <w:r w:rsidR="00393381">
          <w:rPr>
            <w:lang w:bidi="it-IT"/>
          </w:rPr>
          <w:t>3</w:t>
        </w:r>
      </w:ins>
      <w:ins w:id="1755" w:author="angelo parrinello" w:date="2020-09-03T14:55:00Z">
        <w:r>
          <w:rPr>
            <w:lang w:bidi="it-IT"/>
          </w:rPr>
          <w:t xml:space="preserve"> - Vedere gli ordini pendenti </w:t>
        </w:r>
      </w:ins>
    </w:p>
    <w:p w14:paraId="79EBFE68" w14:textId="2E500683" w:rsidR="00353B1A" w:rsidRPr="00F30532" w:rsidRDefault="00353B1A" w:rsidP="00353B1A">
      <w:pPr>
        <w:pStyle w:val="Paragrafoelenco"/>
        <w:rPr>
          <w:ins w:id="1756" w:author="angelo parrinello" w:date="2020-09-03T14:56:00Z"/>
          <w:lang w:val="en-US" w:bidi="it-IT"/>
          <w:rPrChange w:id="1757" w:author="angelo parrinello" w:date="2020-09-03T17:23:00Z">
            <w:rPr>
              <w:ins w:id="1758" w:author="angelo parrinello" w:date="2020-09-03T14:56:00Z"/>
              <w:lang w:bidi="it-IT"/>
            </w:rPr>
          </w:rPrChange>
        </w:rPr>
      </w:pPr>
      <w:ins w:id="1759" w:author="angelo parrinello" w:date="2020-09-03T14:56:00Z">
        <w:r w:rsidRPr="00F30532">
          <w:rPr>
            <w:lang w:val="en-US" w:bidi="it-IT"/>
            <w:rPrChange w:id="1760" w:author="angelo parrinello" w:date="2020-09-03T17:23:00Z">
              <w:rPr>
                <w:lang w:bidi="it-IT"/>
              </w:rPr>
            </w:rPrChange>
          </w:rPr>
          <w:t>SELECT *</w:t>
        </w:r>
      </w:ins>
    </w:p>
    <w:p w14:paraId="4F169054" w14:textId="560FAEEC" w:rsidR="00353B1A" w:rsidRPr="00F30532" w:rsidRDefault="00353B1A" w:rsidP="00353B1A">
      <w:pPr>
        <w:pStyle w:val="Paragrafoelenco"/>
        <w:rPr>
          <w:ins w:id="1761" w:author="angelo parrinello" w:date="2020-09-03T14:57:00Z"/>
          <w:lang w:val="en-US" w:bidi="it-IT"/>
          <w:rPrChange w:id="1762" w:author="angelo parrinello" w:date="2020-09-03T17:23:00Z">
            <w:rPr>
              <w:ins w:id="1763" w:author="angelo parrinello" w:date="2020-09-03T14:57:00Z"/>
              <w:lang w:bidi="it-IT"/>
            </w:rPr>
          </w:rPrChange>
        </w:rPr>
      </w:pPr>
      <w:ins w:id="1764" w:author="angelo parrinello" w:date="2020-09-03T14:57:00Z">
        <w:r w:rsidRPr="00F30532">
          <w:rPr>
            <w:lang w:val="en-US" w:bidi="it-IT"/>
            <w:rPrChange w:id="1765" w:author="angelo parrinello" w:date="2020-09-03T17:23:00Z">
              <w:rPr>
                <w:lang w:bidi="it-IT"/>
              </w:rPr>
            </w:rPrChange>
          </w:rPr>
          <w:t>FROM ORDINE</w:t>
        </w:r>
      </w:ins>
    </w:p>
    <w:p w14:paraId="7AF707C1" w14:textId="77777777" w:rsidR="00393381" w:rsidRDefault="00353B1A" w:rsidP="00353B1A">
      <w:pPr>
        <w:pStyle w:val="Paragrafoelenco"/>
        <w:rPr>
          <w:ins w:id="1766" w:author="angelo parrinello" w:date="2020-09-07T16:00:00Z"/>
          <w:lang w:val="en-US" w:bidi="it-IT"/>
        </w:rPr>
      </w:pPr>
      <w:ins w:id="1767" w:author="angelo parrinello" w:date="2020-09-03T14:57:00Z">
        <w:r w:rsidRPr="00F30532">
          <w:rPr>
            <w:lang w:val="en-US" w:bidi="it-IT"/>
            <w:rPrChange w:id="1768" w:author="angelo parrinello" w:date="2020-09-03T17:23:00Z">
              <w:rPr>
                <w:lang w:bidi="it-IT"/>
              </w:rPr>
            </w:rPrChange>
          </w:rPr>
          <w:t xml:space="preserve">WHERE </w:t>
        </w:r>
        <w:proofErr w:type="spellStart"/>
        <w:r w:rsidRPr="00F30532">
          <w:rPr>
            <w:lang w:val="en-US" w:bidi="it-IT"/>
            <w:rPrChange w:id="1769" w:author="angelo parrinello" w:date="2020-09-03T17:23:00Z">
              <w:rPr>
                <w:lang w:bidi="it-IT"/>
              </w:rPr>
            </w:rPrChange>
          </w:rPr>
          <w:t>Numero</w:t>
        </w:r>
        <w:proofErr w:type="spellEnd"/>
        <w:r w:rsidRPr="00F30532">
          <w:rPr>
            <w:lang w:val="en-US" w:bidi="it-IT"/>
            <w:rPrChange w:id="1770" w:author="angelo parrinello" w:date="2020-09-03T17:23:00Z">
              <w:rPr>
                <w:lang w:bidi="it-IT"/>
              </w:rPr>
            </w:rPrChange>
          </w:rPr>
          <w:t xml:space="preserve"> = NULL</w:t>
        </w:r>
      </w:ins>
      <w:ins w:id="1771" w:author="angelo parrinello" w:date="2020-09-03T14:58:00Z">
        <w:r w:rsidRPr="00F30532">
          <w:rPr>
            <w:lang w:val="en-US" w:bidi="it-IT"/>
            <w:rPrChange w:id="1772" w:author="angelo parrinello" w:date="2020-09-03T17:23:00Z">
              <w:rPr>
                <w:lang w:bidi="it-IT"/>
              </w:rPr>
            </w:rPrChange>
          </w:rPr>
          <w:t xml:space="preserve"> </w:t>
        </w:r>
      </w:ins>
    </w:p>
    <w:p w14:paraId="577E0FF8" w14:textId="77777777" w:rsidR="00393381" w:rsidRPr="007426AB" w:rsidRDefault="00353B1A" w:rsidP="00353B1A">
      <w:pPr>
        <w:pStyle w:val="Paragrafoelenco"/>
        <w:rPr>
          <w:ins w:id="1773" w:author="angelo parrinello" w:date="2020-09-07T16:00:00Z"/>
          <w:lang w:bidi="it-IT"/>
          <w:rPrChange w:id="1774" w:author="angelo parrinello" w:date="2020-09-07T16:15:00Z">
            <w:rPr>
              <w:ins w:id="1775" w:author="angelo parrinello" w:date="2020-09-07T16:00:00Z"/>
              <w:lang w:val="en-US" w:bidi="it-IT"/>
            </w:rPr>
          </w:rPrChange>
        </w:rPr>
      </w:pPr>
      <w:ins w:id="1776" w:author="angelo parrinello" w:date="2020-09-03T14:58:00Z">
        <w:r w:rsidRPr="007426AB">
          <w:rPr>
            <w:lang w:bidi="it-IT"/>
            <w:rPrChange w:id="1777" w:author="angelo parrinello" w:date="2020-09-07T16:15:00Z">
              <w:rPr>
                <w:lang w:bidi="it-IT"/>
              </w:rPr>
            </w:rPrChange>
          </w:rPr>
          <w:t>AND A</w:t>
        </w:r>
        <w:r w:rsidRPr="007426AB">
          <w:rPr>
            <w:lang w:bidi="it-IT"/>
            <w:rPrChange w:id="1778" w:author="angelo parrinello" w:date="2020-09-07T16:15:00Z">
              <w:rPr>
                <w:lang w:val="en-US" w:bidi="it-IT"/>
              </w:rPr>
            </w:rPrChange>
          </w:rPr>
          <w:t>nno = NU</w:t>
        </w:r>
        <w:r w:rsidRPr="007426AB">
          <w:rPr>
            <w:lang w:bidi="it-IT"/>
            <w:rPrChange w:id="1779" w:author="angelo parrinello" w:date="2020-09-07T16:15:00Z">
              <w:rPr>
                <w:lang w:bidi="it-IT"/>
              </w:rPr>
            </w:rPrChange>
          </w:rPr>
          <w:t xml:space="preserve">LL </w:t>
        </w:r>
      </w:ins>
    </w:p>
    <w:p w14:paraId="0C0B54C6" w14:textId="71F17763" w:rsidR="00353B1A" w:rsidRPr="007426AB" w:rsidRDefault="00353B1A" w:rsidP="00353B1A">
      <w:pPr>
        <w:pStyle w:val="Paragrafoelenco"/>
        <w:rPr>
          <w:ins w:id="1780" w:author="angelo parrinello" w:date="2020-09-03T15:41:00Z"/>
          <w:lang w:bidi="it-IT"/>
          <w:rPrChange w:id="1781" w:author="angelo parrinello" w:date="2020-09-07T16:15:00Z">
            <w:rPr>
              <w:ins w:id="1782" w:author="angelo parrinello" w:date="2020-09-03T15:41:00Z"/>
              <w:lang w:bidi="it-IT"/>
            </w:rPr>
          </w:rPrChange>
        </w:rPr>
      </w:pPr>
      <w:ins w:id="1783" w:author="angelo parrinello" w:date="2020-09-03T14:58:00Z">
        <w:r w:rsidRPr="007426AB">
          <w:rPr>
            <w:lang w:bidi="it-IT"/>
            <w:rPrChange w:id="1784" w:author="angelo parrinello" w:date="2020-09-07T16:15:00Z">
              <w:rPr>
                <w:lang w:bidi="it-IT"/>
              </w:rPr>
            </w:rPrChange>
          </w:rPr>
          <w:t>AND P.IV</w:t>
        </w:r>
        <w:r w:rsidRPr="007426AB">
          <w:rPr>
            <w:lang w:bidi="it-IT"/>
            <w:rPrChange w:id="1785" w:author="angelo parrinello" w:date="2020-09-07T16:15:00Z">
              <w:rPr>
                <w:lang w:val="en-US" w:bidi="it-IT"/>
              </w:rPr>
            </w:rPrChange>
          </w:rPr>
          <w:t xml:space="preserve">A = NULL </w:t>
        </w:r>
      </w:ins>
    </w:p>
    <w:p w14:paraId="647D8BCF" w14:textId="3F697F88" w:rsidR="00A5660E" w:rsidRPr="007426AB" w:rsidRDefault="00A5660E" w:rsidP="00353B1A">
      <w:pPr>
        <w:pStyle w:val="Paragrafoelenco"/>
        <w:rPr>
          <w:ins w:id="1786" w:author="angelo parrinello" w:date="2020-09-03T15:41:00Z"/>
          <w:lang w:bidi="it-IT"/>
          <w:rPrChange w:id="1787" w:author="angelo parrinello" w:date="2020-09-07T16:15:00Z">
            <w:rPr>
              <w:ins w:id="1788" w:author="angelo parrinello" w:date="2020-09-03T15:41:00Z"/>
              <w:lang w:bidi="it-IT"/>
            </w:rPr>
          </w:rPrChange>
        </w:rPr>
      </w:pPr>
    </w:p>
    <w:p w14:paraId="4D4E5D7F" w14:textId="1A377271" w:rsidR="00A5660E" w:rsidRPr="007426AB" w:rsidRDefault="00A5660E" w:rsidP="00353B1A">
      <w:pPr>
        <w:pStyle w:val="Paragrafoelenco"/>
        <w:rPr>
          <w:ins w:id="1789" w:author="angelo parrinello" w:date="2020-09-07T16:00:00Z"/>
          <w:lang w:bidi="it-IT"/>
          <w:rPrChange w:id="1790" w:author="angelo parrinello" w:date="2020-09-07T16:15:00Z">
            <w:rPr>
              <w:ins w:id="1791" w:author="angelo parrinello" w:date="2020-09-07T16:00:00Z"/>
              <w:lang w:val="en-US" w:bidi="it-IT"/>
            </w:rPr>
          </w:rPrChange>
        </w:rPr>
      </w:pPr>
    </w:p>
    <w:p w14:paraId="5C2E0841" w14:textId="6CFF9015" w:rsidR="00393381" w:rsidRPr="007426AB" w:rsidRDefault="00393381" w:rsidP="00353B1A">
      <w:pPr>
        <w:pStyle w:val="Paragrafoelenco"/>
        <w:rPr>
          <w:ins w:id="1792" w:author="angelo parrinello" w:date="2020-09-07T16:00:00Z"/>
          <w:lang w:bidi="it-IT"/>
          <w:rPrChange w:id="1793" w:author="angelo parrinello" w:date="2020-09-07T16:15:00Z">
            <w:rPr>
              <w:ins w:id="1794" w:author="angelo parrinello" w:date="2020-09-07T16:00:00Z"/>
              <w:lang w:val="en-US" w:bidi="it-IT"/>
            </w:rPr>
          </w:rPrChange>
        </w:rPr>
      </w:pPr>
    </w:p>
    <w:p w14:paraId="23477A1B" w14:textId="082416AF" w:rsidR="00393381" w:rsidRPr="007426AB" w:rsidRDefault="00393381" w:rsidP="00353B1A">
      <w:pPr>
        <w:pStyle w:val="Paragrafoelenco"/>
        <w:rPr>
          <w:ins w:id="1795" w:author="angelo parrinello" w:date="2020-09-07T16:00:00Z"/>
          <w:lang w:bidi="it-IT"/>
          <w:rPrChange w:id="1796" w:author="angelo parrinello" w:date="2020-09-07T16:15:00Z">
            <w:rPr>
              <w:ins w:id="1797" w:author="angelo parrinello" w:date="2020-09-07T16:00:00Z"/>
              <w:lang w:val="en-US" w:bidi="it-IT"/>
            </w:rPr>
          </w:rPrChange>
        </w:rPr>
      </w:pPr>
    </w:p>
    <w:p w14:paraId="6B86E5E1" w14:textId="77777777" w:rsidR="00393381" w:rsidRPr="007426AB" w:rsidRDefault="00393381" w:rsidP="00353B1A">
      <w:pPr>
        <w:pStyle w:val="Paragrafoelenco"/>
        <w:rPr>
          <w:ins w:id="1798" w:author="angelo parrinello" w:date="2020-09-03T15:41:00Z"/>
          <w:lang w:bidi="it-IT"/>
          <w:rPrChange w:id="1799" w:author="angelo parrinello" w:date="2020-09-07T16:15:00Z">
            <w:rPr>
              <w:ins w:id="1800" w:author="angelo parrinello" w:date="2020-09-03T15:41:00Z"/>
              <w:lang w:bidi="it-IT"/>
            </w:rPr>
          </w:rPrChange>
        </w:rPr>
      </w:pPr>
    </w:p>
    <w:p w14:paraId="2131EC6F" w14:textId="450428B3" w:rsidR="00A5660E" w:rsidRDefault="00A5660E" w:rsidP="00A5660E">
      <w:pPr>
        <w:rPr>
          <w:ins w:id="1801" w:author="angelo parrinello" w:date="2020-09-03T15:41:00Z"/>
          <w:lang w:bidi="it-IT"/>
        </w:rPr>
      </w:pPr>
      <w:ins w:id="1802" w:author="angelo parrinello" w:date="2020-09-03T15:41:00Z">
        <w:r>
          <w:rPr>
            <w:lang w:bidi="it-IT"/>
          </w:rPr>
          <w:lastRenderedPageBreak/>
          <w:t>OP 1</w:t>
        </w:r>
      </w:ins>
      <w:ins w:id="1803" w:author="angelo parrinello" w:date="2020-09-07T16:00:00Z">
        <w:r w:rsidR="00393381">
          <w:rPr>
            <w:lang w:bidi="it-IT"/>
          </w:rPr>
          <w:t>4</w:t>
        </w:r>
      </w:ins>
      <w:ins w:id="1804" w:author="angelo parrinello" w:date="2020-09-03T15:41:00Z">
        <w:r>
          <w:rPr>
            <w:lang w:bidi="it-IT"/>
          </w:rPr>
          <w:t xml:space="preserve"> – Visualizza prenotazioni del giorno</w:t>
        </w:r>
      </w:ins>
    </w:p>
    <w:p w14:paraId="3044BCF2" w14:textId="0C9412C3" w:rsidR="00A5660E" w:rsidRPr="007426AB" w:rsidRDefault="00A5660E">
      <w:pPr>
        <w:pStyle w:val="Paragrafoelenco"/>
        <w:rPr>
          <w:ins w:id="1805" w:author="angelo parrinello" w:date="2020-09-03T15:41:00Z"/>
          <w:lang w:val="en-US" w:bidi="it-IT"/>
          <w:rPrChange w:id="1806" w:author="angelo parrinello" w:date="2020-09-07T16:15:00Z">
            <w:rPr>
              <w:ins w:id="1807" w:author="angelo parrinello" w:date="2020-09-03T15:41:00Z"/>
              <w:lang w:bidi="it-IT"/>
            </w:rPr>
          </w:rPrChange>
        </w:rPr>
        <w:pPrChange w:id="1808" w:author="angelo parrinello" w:date="2020-09-03T15:42:00Z">
          <w:pPr/>
        </w:pPrChange>
      </w:pPr>
      <w:ins w:id="1809" w:author="angelo parrinello" w:date="2020-09-03T15:41:00Z">
        <w:r w:rsidRPr="007426AB">
          <w:rPr>
            <w:lang w:val="en-US" w:bidi="it-IT"/>
            <w:rPrChange w:id="1810" w:author="angelo parrinello" w:date="2020-09-07T16:15:00Z">
              <w:rPr>
                <w:lang w:bidi="it-IT"/>
              </w:rPr>
            </w:rPrChange>
          </w:rPr>
          <w:t>SELECT *</w:t>
        </w:r>
      </w:ins>
    </w:p>
    <w:p w14:paraId="27A0896D" w14:textId="7CA5A1F6" w:rsidR="00A5660E" w:rsidRPr="00F30532" w:rsidRDefault="00A5660E">
      <w:pPr>
        <w:pStyle w:val="Paragrafoelenco"/>
        <w:rPr>
          <w:ins w:id="1811" w:author="angelo parrinello" w:date="2020-09-03T15:41:00Z"/>
          <w:lang w:val="en-US" w:bidi="it-IT"/>
          <w:rPrChange w:id="1812" w:author="angelo parrinello" w:date="2020-09-03T17:23:00Z">
            <w:rPr>
              <w:ins w:id="1813" w:author="angelo parrinello" w:date="2020-09-03T15:41:00Z"/>
              <w:lang w:bidi="it-IT"/>
            </w:rPr>
          </w:rPrChange>
        </w:rPr>
        <w:pPrChange w:id="1814" w:author="angelo parrinello" w:date="2020-09-03T15:42:00Z">
          <w:pPr/>
        </w:pPrChange>
      </w:pPr>
      <w:ins w:id="1815" w:author="angelo parrinello" w:date="2020-09-03T15:41:00Z">
        <w:r w:rsidRPr="00F30532">
          <w:rPr>
            <w:lang w:val="en-US" w:bidi="it-IT"/>
            <w:rPrChange w:id="1816" w:author="angelo parrinello" w:date="2020-09-03T17:23:00Z">
              <w:rPr>
                <w:lang w:bidi="it-IT"/>
              </w:rPr>
            </w:rPrChange>
          </w:rPr>
          <w:t>FROM PRENOTAZIONI</w:t>
        </w:r>
      </w:ins>
    </w:p>
    <w:p w14:paraId="794365E1" w14:textId="3552D887" w:rsidR="00A5660E" w:rsidRPr="00F30532" w:rsidRDefault="00A5660E" w:rsidP="00A5660E">
      <w:pPr>
        <w:pStyle w:val="Paragrafoelenco"/>
        <w:rPr>
          <w:ins w:id="1817" w:author="angelo parrinello" w:date="2020-09-03T16:25:00Z"/>
          <w:lang w:val="en-US" w:bidi="it-IT"/>
          <w:rPrChange w:id="1818" w:author="angelo parrinello" w:date="2020-09-03T17:23:00Z">
            <w:rPr>
              <w:ins w:id="1819" w:author="angelo parrinello" w:date="2020-09-03T16:25:00Z"/>
              <w:lang w:bidi="it-IT"/>
            </w:rPr>
          </w:rPrChange>
        </w:rPr>
      </w:pPr>
      <w:ins w:id="1820" w:author="angelo parrinello" w:date="2020-09-03T15:41:00Z">
        <w:r w:rsidRPr="00F30532">
          <w:rPr>
            <w:lang w:val="en-US" w:bidi="it-IT"/>
            <w:rPrChange w:id="1821" w:author="angelo parrinello" w:date="2020-09-03T17:23:00Z">
              <w:rPr>
                <w:lang w:bidi="it-IT"/>
              </w:rPr>
            </w:rPrChange>
          </w:rPr>
          <w:t>WHERE Da</w:t>
        </w:r>
      </w:ins>
      <w:ins w:id="1822" w:author="angelo parrinello" w:date="2020-09-03T15:42:00Z">
        <w:r w:rsidRPr="00F30532">
          <w:rPr>
            <w:lang w:val="en-US" w:bidi="it-IT"/>
            <w:rPrChange w:id="1823" w:author="angelo parrinello" w:date="2020-09-03T17:23:00Z">
              <w:rPr>
                <w:lang w:bidi="it-IT"/>
              </w:rPr>
            </w:rPrChange>
          </w:rPr>
          <w:t>ta = ?</w:t>
        </w:r>
      </w:ins>
    </w:p>
    <w:p w14:paraId="46497967" w14:textId="666B52B8" w:rsidR="00D74D6B" w:rsidRDefault="00D74D6B" w:rsidP="00A5660E">
      <w:pPr>
        <w:pStyle w:val="Paragrafoelenco"/>
        <w:rPr>
          <w:ins w:id="1824" w:author="angelo parrinello" w:date="2020-09-07T16:01:00Z"/>
          <w:lang w:val="en-US" w:bidi="it-IT"/>
        </w:rPr>
      </w:pPr>
      <w:ins w:id="1825" w:author="angelo parrinello" w:date="2020-09-03T16:25:00Z">
        <w:r w:rsidRPr="00F30532">
          <w:rPr>
            <w:lang w:val="en-US" w:bidi="it-IT"/>
            <w:rPrChange w:id="1826" w:author="angelo parrinello" w:date="2020-09-03T17:23:00Z">
              <w:rPr>
                <w:lang w:bidi="it-IT"/>
              </w:rPr>
            </w:rPrChange>
          </w:rPr>
          <w:t>ORDER BY Ora</w:t>
        </w:r>
      </w:ins>
    </w:p>
    <w:p w14:paraId="3E5143B9" w14:textId="4E9FD2BE" w:rsidR="00393381" w:rsidRDefault="00393381" w:rsidP="00A5660E">
      <w:pPr>
        <w:pStyle w:val="Paragrafoelenco"/>
        <w:rPr>
          <w:ins w:id="1827" w:author="angelo parrinello" w:date="2020-09-07T16:01:00Z"/>
          <w:lang w:val="en-US" w:bidi="it-IT"/>
        </w:rPr>
      </w:pPr>
    </w:p>
    <w:p w14:paraId="6464A840" w14:textId="022792BE" w:rsidR="00393381" w:rsidRDefault="00393381" w:rsidP="00A5660E">
      <w:pPr>
        <w:pStyle w:val="Paragrafoelenco"/>
        <w:rPr>
          <w:ins w:id="1828" w:author="angelo parrinello" w:date="2020-09-07T16:01:00Z"/>
          <w:lang w:val="en-US" w:bidi="it-IT"/>
        </w:rPr>
      </w:pPr>
    </w:p>
    <w:p w14:paraId="43352A36" w14:textId="0ADA6326" w:rsidR="00393381" w:rsidRDefault="00393381" w:rsidP="00A5660E">
      <w:pPr>
        <w:pStyle w:val="Paragrafoelenco"/>
        <w:rPr>
          <w:ins w:id="1829" w:author="angelo parrinello" w:date="2020-09-07T16:01:00Z"/>
          <w:lang w:val="en-US" w:bidi="it-IT"/>
        </w:rPr>
      </w:pPr>
    </w:p>
    <w:p w14:paraId="771A511D" w14:textId="45B97AAA" w:rsidR="00393381" w:rsidRDefault="00393381" w:rsidP="00A5660E">
      <w:pPr>
        <w:pStyle w:val="Paragrafoelenco"/>
        <w:rPr>
          <w:ins w:id="1830" w:author="angelo parrinello" w:date="2020-09-07T16:01:00Z"/>
          <w:lang w:val="en-US" w:bidi="it-IT"/>
        </w:rPr>
      </w:pPr>
    </w:p>
    <w:p w14:paraId="77A3AD63" w14:textId="05E0546C" w:rsidR="00393381" w:rsidRDefault="00393381" w:rsidP="00A5660E">
      <w:pPr>
        <w:pStyle w:val="Paragrafoelenco"/>
        <w:rPr>
          <w:ins w:id="1831" w:author="angelo parrinello" w:date="2020-09-07T16:01:00Z"/>
          <w:lang w:val="en-US" w:bidi="it-IT"/>
        </w:rPr>
      </w:pPr>
    </w:p>
    <w:p w14:paraId="0A1361EB" w14:textId="0DBA602E" w:rsidR="00393381" w:rsidRDefault="00393381" w:rsidP="00A5660E">
      <w:pPr>
        <w:pStyle w:val="Paragrafoelenco"/>
        <w:rPr>
          <w:ins w:id="1832" w:author="angelo parrinello" w:date="2020-09-07T16:01:00Z"/>
          <w:lang w:val="en-US" w:bidi="it-IT"/>
        </w:rPr>
      </w:pPr>
    </w:p>
    <w:p w14:paraId="42088BAB" w14:textId="674E8941" w:rsidR="00393381" w:rsidRDefault="00393381" w:rsidP="00A5660E">
      <w:pPr>
        <w:pStyle w:val="Paragrafoelenco"/>
        <w:rPr>
          <w:ins w:id="1833" w:author="angelo parrinello" w:date="2020-09-07T16:01:00Z"/>
          <w:lang w:val="en-US" w:bidi="it-IT"/>
        </w:rPr>
      </w:pPr>
    </w:p>
    <w:p w14:paraId="4AF479D3" w14:textId="65A47959" w:rsidR="00393381" w:rsidRDefault="00393381" w:rsidP="00A5660E">
      <w:pPr>
        <w:pStyle w:val="Paragrafoelenco"/>
        <w:rPr>
          <w:ins w:id="1834" w:author="angelo parrinello" w:date="2020-09-07T16:01:00Z"/>
          <w:lang w:val="en-US" w:bidi="it-IT"/>
        </w:rPr>
      </w:pPr>
    </w:p>
    <w:p w14:paraId="71D03E0B" w14:textId="268A1885" w:rsidR="00393381" w:rsidRDefault="00393381" w:rsidP="00A5660E">
      <w:pPr>
        <w:pStyle w:val="Paragrafoelenco"/>
        <w:rPr>
          <w:ins w:id="1835" w:author="angelo parrinello" w:date="2020-09-07T16:01:00Z"/>
          <w:lang w:val="en-US" w:bidi="it-IT"/>
        </w:rPr>
      </w:pPr>
    </w:p>
    <w:p w14:paraId="1ADB7E0F" w14:textId="7D3536C7" w:rsidR="00393381" w:rsidRDefault="00393381" w:rsidP="00A5660E">
      <w:pPr>
        <w:pStyle w:val="Paragrafoelenco"/>
        <w:rPr>
          <w:ins w:id="1836" w:author="angelo parrinello" w:date="2020-09-07T16:01:00Z"/>
          <w:lang w:val="en-US" w:bidi="it-IT"/>
        </w:rPr>
      </w:pPr>
    </w:p>
    <w:p w14:paraId="7D8358E4" w14:textId="176AD615" w:rsidR="00393381" w:rsidRDefault="00393381" w:rsidP="00A5660E">
      <w:pPr>
        <w:pStyle w:val="Paragrafoelenco"/>
        <w:rPr>
          <w:ins w:id="1837" w:author="angelo parrinello" w:date="2020-09-07T16:01:00Z"/>
          <w:lang w:val="en-US" w:bidi="it-IT"/>
        </w:rPr>
      </w:pPr>
    </w:p>
    <w:p w14:paraId="78A3A809" w14:textId="380C14F4" w:rsidR="00393381" w:rsidRDefault="00393381" w:rsidP="00A5660E">
      <w:pPr>
        <w:pStyle w:val="Paragrafoelenco"/>
        <w:rPr>
          <w:ins w:id="1838" w:author="angelo parrinello" w:date="2020-09-07T16:01:00Z"/>
          <w:lang w:val="en-US" w:bidi="it-IT"/>
        </w:rPr>
      </w:pPr>
    </w:p>
    <w:p w14:paraId="428CAA49" w14:textId="65EC30A5" w:rsidR="00393381" w:rsidRDefault="00393381" w:rsidP="00A5660E">
      <w:pPr>
        <w:pStyle w:val="Paragrafoelenco"/>
        <w:rPr>
          <w:ins w:id="1839" w:author="angelo parrinello" w:date="2020-09-07T16:01:00Z"/>
          <w:lang w:val="en-US" w:bidi="it-IT"/>
        </w:rPr>
      </w:pPr>
    </w:p>
    <w:p w14:paraId="31132174" w14:textId="3E649ECD" w:rsidR="00393381" w:rsidRDefault="00393381" w:rsidP="00A5660E">
      <w:pPr>
        <w:pStyle w:val="Paragrafoelenco"/>
        <w:rPr>
          <w:ins w:id="1840" w:author="angelo parrinello" w:date="2020-09-07T16:01:00Z"/>
          <w:lang w:val="en-US" w:bidi="it-IT"/>
        </w:rPr>
      </w:pPr>
    </w:p>
    <w:p w14:paraId="352D031A" w14:textId="46E9B25C" w:rsidR="00393381" w:rsidRDefault="00393381" w:rsidP="00A5660E">
      <w:pPr>
        <w:pStyle w:val="Paragrafoelenco"/>
        <w:rPr>
          <w:ins w:id="1841" w:author="angelo parrinello" w:date="2020-09-07T16:01:00Z"/>
          <w:lang w:val="en-US" w:bidi="it-IT"/>
        </w:rPr>
      </w:pPr>
    </w:p>
    <w:p w14:paraId="0E6C5D26" w14:textId="481280F8" w:rsidR="00393381" w:rsidRDefault="00393381" w:rsidP="00A5660E">
      <w:pPr>
        <w:pStyle w:val="Paragrafoelenco"/>
        <w:rPr>
          <w:ins w:id="1842" w:author="angelo parrinello" w:date="2020-09-07T16:01:00Z"/>
          <w:lang w:val="en-US" w:bidi="it-IT"/>
        </w:rPr>
      </w:pPr>
    </w:p>
    <w:p w14:paraId="08EA9180" w14:textId="00C63BF9" w:rsidR="00393381" w:rsidRDefault="00393381" w:rsidP="00A5660E">
      <w:pPr>
        <w:pStyle w:val="Paragrafoelenco"/>
        <w:rPr>
          <w:ins w:id="1843" w:author="angelo parrinello" w:date="2020-09-07T16:01:00Z"/>
          <w:lang w:val="en-US" w:bidi="it-IT"/>
        </w:rPr>
      </w:pPr>
    </w:p>
    <w:p w14:paraId="3FF17864" w14:textId="4678C144" w:rsidR="00BF301F" w:rsidRDefault="00BF301F">
      <w:pPr>
        <w:pStyle w:val="Titolo1"/>
        <w:rPr>
          <w:ins w:id="1844" w:author="angelo parrinello" w:date="2020-08-27T17:01:00Z"/>
        </w:rPr>
        <w:pPrChange w:id="1845" w:author="angelo parrinello" w:date="2020-08-27T17:02:00Z">
          <w:pPr>
            <w:pStyle w:val="Default"/>
          </w:pPr>
        </w:pPrChange>
      </w:pPr>
      <w:bookmarkStart w:id="1846" w:name="_Toc50387809"/>
      <w:ins w:id="1847" w:author="angelo parrinello" w:date="2020-08-27T17:01:00Z">
        <w:r>
          <w:lastRenderedPageBreak/>
          <w:t>Progettazione dell’applicazione</w:t>
        </w:r>
        <w:bookmarkEnd w:id="1846"/>
        <w:r>
          <w:t xml:space="preserve"> </w:t>
        </w:r>
      </w:ins>
    </w:p>
    <w:p w14:paraId="15A87215" w14:textId="6775334C" w:rsidR="00B85543" w:rsidRDefault="00BF301F" w:rsidP="00BF301F">
      <w:pPr>
        <w:pStyle w:val="Titolo2"/>
        <w:rPr>
          <w:ins w:id="1848" w:author="angelo parrinello" w:date="2020-08-27T17:02:00Z"/>
        </w:rPr>
      </w:pPr>
      <w:bookmarkStart w:id="1849" w:name="_Toc50387810"/>
      <w:ins w:id="1850" w:author="angelo parrinello" w:date="2020-08-27T17:01:00Z">
        <w:r>
          <w:t>Descrizione dell’architettura dell’applicazione realizzata</w:t>
        </w:r>
      </w:ins>
      <w:bookmarkEnd w:id="1849"/>
    </w:p>
    <w:p w14:paraId="163DE079" w14:textId="6A246FBE" w:rsidR="00BF301F" w:rsidRDefault="00483C10">
      <w:pPr>
        <w:rPr>
          <w:ins w:id="1851" w:author="angelo parrinello" w:date="2020-09-03T16:38:00Z"/>
        </w:rPr>
      </w:pPr>
      <w:ins w:id="1852" w:author="angelo parrinello" w:date="2020-09-03T16:36:00Z">
        <w:r w:rsidRPr="005F56EC">
          <w:rPr>
            <w:noProof/>
          </w:rPr>
          <w:drawing>
            <wp:inline distT="0" distB="0" distL="0" distR="0" wp14:anchorId="08C6FCE2" wp14:editId="200F9614">
              <wp:extent cx="5265420" cy="4274820"/>
              <wp:effectExtent l="0" t="0" r="0" b="0"/>
              <wp:docPr id="5" name="Immagin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5420" cy="4274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DD0482" w14:textId="77777777" w:rsidR="00BB341F" w:rsidRDefault="00BB341F">
      <w:pPr>
        <w:rPr>
          <w:ins w:id="1853" w:author="angelo parrinello" w:date="2020-09-03T16:44:00Z"/>
        </w:rPr>
      </w:pPr>
      <w:ins w:id="1854" w:author="angelo parrinello" w:date="2020-09-03T16:38:00Z">
        <w:r>
          <w:t xml:space="preserve">All’avvio l’applicazione mostra il menu principale composto da cinque pulsanti che consentono </w:t>
        </w:r>
      </w:ins>
      <w:ins w:id="1855" w:author="angelo parrinello" w:date="2020-09-03T16:39:00Z">
        <w:r>
          <w:t xml:space="preserve">di accedere a tutte le sezioni del programma. Per ogni sezione </w:t>
        </w:r>
      </w:ins>
      <w:ins w:id="1856" w:author="angelo parrinello" w:date="2020-09-03T16:41:00Z">
        <w:r>
          <w:t xml:space="preserve">è </w:t>
        </w:r>
      </w:ins>
      <w:ins w:id="1857" w:author="angelo parrinello" w:date="2020-09-03T16:39:00Z">
        <w:r>
          <w:t>dedicata una</w:t>
        </w:r>
      </w:ins>
      <w:ins w:id="1858" w:author="angelo parrinello" w:date="2020-09-03T16:40:00Z">
        <w:r>
          <w:t xml:space="preserve"> finestra </w:t>
        </w:r>
      </w:ins>
      <w:ins w:id="1859" w:author="angelo parrinello" w:date="2020-09-03T16:41:00Z">
        <w:r>
          <w:t xml:space="preserve">attraverso la quale l’utente può interfacciarsi all’applicativo per </w:t>
        </w:r>
      </w:ins>
      <w:ins w:id="1860" w:author="angelo parrinello" w:date="2020-09-03T16:43:00Z">
        <w:r>
          <w:t>sfruttare</w:t>
        </w:r>
      </w:ins>
      <w:ins w:id="1861" w:author="angelo parrinello" w:date="2020-09-03T16:44:00Z">
        <w:r>
          <w:t xml:space="preserve"> </w:t>
        </w:r>
      </w:ins>
      <w:ins w:id="1862" w:author="angelo parrinello" w:date="2020-09-03T16:42:00Z">
        <w:r>
          <w:t>tutte le funzionalità offerte.</w:t>
        </w:r>
      </w:ins>
    </w:p>
    <w:p w14:paraId="33BF1F99" w14:textId="0CBFBFC7" w:rsidR="00BB341F" w:rsidRDefault="00BB341F">
      <w:pPr>
        <w:rPr>
          <w:ins w:id="1863" w:author="angelo parrinello" w:date="2020-09-03T16:45:00Z"/>
        </w:rPr>
      </w:pPr>
    </w:p>
    <w:p w14:paraId="5B1EB3EE" w14:textId="4D8CBEA2" w:rsidR="00AA7405" w:rsidRDefault="007426AB">
      <w:pPr>
        <w:rPr>
          <w:ins w:id="1864" w:author="angelo parrinello" w:date="2020-09-03T17:16:00Z"/>
        </w:rPr>
      </w:pPr>
      <w:ins w:id="1865" w:author="angelo parrinello" w:date="2020-09-07T16:14:00Z">
        <w:r>
          <w:rPr>
            <w:noProof/>
          </w:rPr>
          <w:lastRenderedPageBreak/>
          <w:drawing>
            <wp:anchor distT="0" distB="0" distL="114300" distR="114300" simplePos="0" relativeHeight="251677696" behindDoc="0" locked="0" layoutInCell="1" allowOverlap="1" wp14:anchorId="2B7A2E09" wp14:editId="33793654">
              <wp:simplePos x="0" y="0"/>
              <wp:positionH relativeFrom="margin">
                <wp:align>left</wp:align>
              </wp:positionH>
              <wp:positionV relativeFrom="paragraph">
                <wp:posOffset>220980</wp:posOffset>
              </wp:positionV>
              <wp:extent cx="5274310" cy="4460240"/>
              <wp:effectExtent l="0" t="0" r="2540" b="0"/>
              <wp:wrapThrough wrapText="bothSides">
                <wp:wrapPolygon edited="0">
                  <wp:start x="0" y="0"/>
                  <wp:lineTo x="0" y="21495"/>
                  <wp:lineTo x="21532" y="21495"/>
                  <wp:lineTo x="21532" y="0"/>
                  <wp:lineTo x="0" y="0"/>
                </wp:wrapPolygon>
              </wp:wrapThrough>
              <wp:docPr id="20" name="Immagin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460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E055AC9" w14:textId="77777777" w:rsidR="00AA7405" w:rsidRDefault="00AA7405" w:rsidP="00AA7405">
      <w:pPr>
        <w:rPr>
          <w:ins w:id="1866" w:author="angelo parrinello" w:date="2020-09-03T17:16:00Z"/>
        </w:rPr>
      </w:pPr>
      <w:ins w:id="1867" w:author="angelo parrinello" w:date="2020-09-03T17:16:00Z">
        <w:r>
          <w:t xml:space="preserve">Alla pressione di un tasto del menù esso scomparirà dallo schermo facendo apparire la finestra selezionata. Queste ultime si presentano con una grafica essenziale ma user </w:t>
        </w:r>
        <w:proofErr w:type="spellStart"/>
        <w:r>
          <w:t>friendly</w:t>
        </w:r>
        <w:proofErr w:type="spellEnd"/>
        <w:r>
          <w:t>: utilizzano text box nelle quali scrivere i valori da inserire nei campi, tasti per attivare le varie operazioni e riquadri dove visualizzarne il risultato. Inoltre sono presenti sezioni “nascoste” usufruibili grazie ad alcuni tasti speciali (nell’immagine: “dipendenti” e “contratti”) che consentono di switchare le schermate (user control) rendendole visibili.</w:t>
        </w:r>
      </w:ins>
    </w:p>
    <w:p w14:paraId="65CCDB31" w14:textId="77777777" w:rsidR="00AA7405" w:rsidRDefault="00AA7405">
      <w:pPr>
        <w:rPr>
          <w:ins w:id="1868" w:author="angelo parrinello" w:date="2020-09-03T16:58:00Z"/>
        </w:rPr>
      </w:pPr>
    </w:p>
    <w:p w14:paraId="110B7418" w14:textId="6F811DDB" w:rsidR="007C5486" w:rsidRDefault="007C5486">
      <w:pPr>
        <w:rPr>
          <w:ins w:id="1869" w:author="angelo parrinello" w:date="2020-09-03T16:59:00Z"/>
        </w:rPr>
      </w:pPr>
      <w:ins w:id="1870" w:author="angelo parrinello" w:date="2020-09-03T16:58:00Z">
        <w:r>
          <w:t>Di seguito</w:t>
        </w:r>
      </w:ins>
      <w:ins w:id="1871" w:author="angelo parrinello" w:date="2020-09-03T16:59:00Z">
        <w:r>
          <w:t xml:space="preserve"> un elenco delle funzionalità divise per sezione di appartenenza:</w:t>
        </w:r>
      </w:ins>
    </w:p>
    <w:p w14:paraId="613ADFA8" w14:textId="30E58F2D" w:rsidR="007C5486" w:rsidRPr="007C5486" w:rsidRDefault="007C5486" w:rsidP="007C5486">
      <w:pPr>
        <w:pStyle w:val="Paragrafoelenco"/>
        <w:numPr>
          <w:ilvl w:val="0"/>
          <w:numId w:val="39"/>
        </w:numPr>
        <w:rPr>
          <w:ins w:id="1872" w:author="angelo parrinello" w:date="2020-09-03T17:02:00Z"/>
          <w:b/>
          <w:bCs/>
          <w:rPrChange w:id="1873" w:author="angelo parrinello" w:date="2020-09-03T17:02:00Z">
            <w:rPr>
              <w:ins w:id="1874" w:author="angelo parrinello" w:date="2020-09-03T17:02:00Z"/>
            </w:rPr>
          </w:rPrChange>
        </w:rPr>
      </w:pPr>
      <w:ins w:id="1875" w:author="angelo parrinello" w:date="2020-09-03T16:59:00Z">
        <w:r w:rsidRPr="007C5486">
          <w:rPr>
            <w:b/>
            <w:bCs/>
            <w:rPrChange w:id="1876" w:author="angelo parrinello" w:date="2020-09-03T17:00:00Z">
              <w:rPr/>
            </w:rPrChange>
          </w:rPr>
          <w:t>Dipendenti:</w:t>
        </w:r>
      </w:ins>
      <w:ins w:id="1877" w:author="angelo parrinello" w:date="2020-09-03T17:00:00Z">
        <w:r>
          <w:rPr>
            <w:b/>
            <w:bCs/>
          </w:rPr>
          <w:t xml:space="preserve"> </w:t>
        </w:r>
      </w:ins>
      <w:ins w:id="1878" w:author="angelo parrinello" w:date="2020-09-03T17:02:00Z">
        <w:r>
          <w:t>a</w:t>
        </w:r>
      </w:ins>
      <w:ins w:id="1879" w:author="angelo parrinello" w:date="2020-09-03T17:01:00Z">
        <w:r>
          <w:t>ssumere e licenziare un dipendente, trovare il</w:t>
        </w:r>
      </w:ins>
      <w:ins w:id="1880" w:author="angelo parrinello" w:date="2020-09-03T17:02:00Z">
        <w:r>
          <w:t xml:space="preserve"> cameriere più gradito</w:t>
        </w:r>
      </w:ins>
      <w:ins w:id="1881" w:author="angelo parrinello" w:date="2020-09-03T17:04:00Z">
        <w:r>
          <w:t>.</w:t>
        </w:r>
      </w:ins>
    </w:p>
    <w:p w14:paraId="2E0A2259" w14:textId="68844E44" w:rsidR="007C5486" w:rsidRPr="007C5486" w:rsidRDefault="007C5486" w:rsidP="007C5486">
      <w:pPr>
        <w:pStyle w:val="Paragrafoelenco"/>
        <w:numPr>
          <w:ilvl w:val="0"/>
          <w:numId w:val="39"/>
        </w:numPr>
        <w:rPr>
          <w:ins w:id="1882" w:author="angelo parrinello" w:date="2020-09-03T17:05:00Z"/>
          <w:b/>
          <w:bCs/>
          <w:rPrChange w:id="1883" w:author="angelo parrinello" w:date="2020-09-03T17:05:00Z">
            <w:rPr>
              <w:ins w:id="1884" w:author="angelo parrinello" w:date="2020-09-03T17:05:00Z"/>
            </w:rPr>
          </w:rPrChange>
        </w:rPr>
      </w:pPr>
      <w:ins w:id="1885" w:author="angelo parrinello" w:date="2020-09-03T17:02:00Z">
        <w:r>
          <w:rPr>
            <w:b/>
            <w:bCs/>
          </w:rPr>
          <w:t>Ordini e Fornitori:</w:t>
        </w:r>
        <w:r>
          <w:t xml:space="preserve"> visualizzare un DDT</w:t>
        </w:r>
      </w:ins>
      <w:ins w:id="1886" w:author="angelo parrinello" w:date="2020-09-03T17:03:00Z">
        <w:r>
          <w:t xml:space="preserve"> e</w:t>
        </w:r>
      </w:ins>
      <w:ins w:id="1887" w:author="angelo parrinello" w:date="2020-09-03T17:02:00Z">
        <w:r>
          <w:t xml:space="preserve"> </w:t>
        </w:r>
      </w:ins>
      <w:ins w:id="1888" w:author="angelo parrinello" w:date="2020-09-03T17:03:00Z">
        <w:r>
          <w:t>gli ordini in sospes</w:t>
        </w:r>
      </w:ins>
      <w:ins w:id="1889" w:author="angelo parrinello" w:date="2020-09-03T17:04:00Z">
        <w:r>
          <w:t>o, inserire un nuovo fornitore, creare un nuovo ordine.</w:t>
        </w:r>
      </w:ins>
    </w:p>
    <w:p w14:paraId="36BB63D7" w14:textId="5948AF81" w:rsidR="007C5486" w:rsidRPr="00AA7405" w:rsidRDefault="007C5486" w:rsidP="007C5486">
      <w:pPr>
        <w:pStyle w:val="Paragrafoelenco"/>
        <w:numPr>
          <w:ilvl w:val="0"/>
          <w:numId w:val="39"/>
        </w:numPr>
        <w:rPr>
          <w:ins w:id="1890" w:author="angelo parrinello" w:date="2020-09-03T17:08:00Z"/>
          <w:b/>
          <w:bCs/>
          <w:rPrChange w:id="1891" w:author="angelo parrinello" w:date="2020-09-03T17:08:00Z">
            <w:rPr>
              <w:ins w:id="1892" w:author="angelo parrinello" w:date="2020-09-03T17:08:00Z"/>
            </w:rPr>
          </w:rPrChange>
        </w:rPr>
      </w:pPr>
      <w:ins w:id="1893" w:author="angelo parrinello" w:date="2020-09-03T17:05:00Z">
        <w:r>
          <w:rPr>
            <w:b/>
            <w:bCs/>
          </w:rPr>
          <w:t>Prenotazioni:</w:t>
        </w:r>
        <w:r>
          <w:t xml:space="preserve"> registrate una prenotazione telefonica o istantan</w:t>
        </w:r>
      </w:ins>
      <w:ins w:id="1894" w:author="angelo parrinello" w:date="2020-09-03T17:06:00Z">
        <w:r>
          <w:t>ea, visualizzare le prenotazioni in un giorno, eliminare una prenotazione</w:t>
        </w:r>
      </w:ins>
      <w:ins w:id="1895" w:author="angelo parrinello" w:date="2020-09-03T17:08:00Z">
        <w:r w:rsidR="00AA7405">
          <w:t>.</w:t>
        </w:r>
      </w:ins>
    </w:p>
    <w:p w14:paraId="414002B0" w14:textId="5481DDA6" w:rsidR="00AA7405" w:rsidRPr="00AA7405" w:rsidRDefault="00AA7405" w:rsidP="007C5486">
      <w:pPr>
        <w:pStyle w:val="Paragrafoelenco"/>
        <w:numPr>
          <w:ilvl w:val="0"/>
          <w:numId w:val="39"/>
        </w:numPr>
        <w:rPr>
          <w:ins w:id="1896" w:author="angelo parrinello" w:date="2020-09-03T17:09:00Z"/>
          <w:b/>
          <w:bCs/>
          <w:rPrChange w:id="1897" w:author="angelo parrinello" w:date="2020-09-03T17:09:00Z">
            <w:rPr>
              <w:ins w:id="1898" w:author="angelo parrinello" w:date="2020-09-03T17:09:00Z"/>
            </w:rPr>
          </w:rPrChange>
        </w:rPr>
      </w:pPr>
      <w:ins w:id="1899" w:author="angelo parrinello" w:date="2020-09-03T17:08:00Z">
        <w:r>
          <w:rPr>
            <w:b/>
            <w:bCs/>
          </w:rPr>
          <w:t>Costi e ricavi:</w:t>
        </w:r>
        <w:r>
          <w:t xml:space="preserve"> visualizzare costi o ricavi di un mese.</w:t>
        </w:r>
      </w:ins>
    </w:p>
    <w:p w14:paraId="152117D4" w14:textId="5369611F" w:rsidR="00AA7405" w:rsidRPr="007C5486" w:rsidRDefault="00AA7405">
      <w:pPr>
        <w:pStyle w:val="Paragrafoelenco"/>
        <w:numPr>
          <w:ilvl w:val="0"/>
          <w:numId w:val="39"/>
        </w:numPr>
        <w:rPr>
          <w:b/>
          <w:bCs/>
          <w:rPrChange w:id="1900" w:author="angelo parrinello" w:date="2020-09-03T17:00:00Z">
            <w:rPr>
              <w:lang w:bidi="it-IT"/>
            </w:rPr>
          </w:rPrChange>
        </w:rPr>
        <w:pPrChange w:id="1901" w:author="angelo parrinello" w:date="2020-09-03T16:59:00Z">
          <w:pPr/>
        </w:pPrChange>
      </w:pPr>
      <w:ins w:id="1902" w:author="angelo parrinello" w:date="2020-09-03T17:09:00Z">
        <w:r>
          <w:rPr>
            <w:b/>
            <w:bCs/>
          </w:rPr>
          <w:t>Turni:</w:t>
        </w:r>
        <w:r>
          <w:t xml:space="preserve"> programmare un turno, visualizzare i dipendenti </w:t>
        </w:r>
      </w:ins>
      <w:ins w:id="1903" w:author="angelo parrinello" w:date="2020-09-03T17:10:00Z">
        <w:r>
          <w:t>assegnanti a un turno.</w:t>
        </w:r>
      </w:ins>
    </w:p>
    <w:sectPr w:rsidR="00AA7405" w:rsidRPr="007C5486" w:rsidSect="00CA3275">
      <w:footerReference w:type="default" r:id="rId23"/>
      <w:pgSz w:w="11906" w:h="16838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6EC48E" w14:textId="77777777" w:rsidR="00F511F9" w:rsidRDefault="00F511F9">
      <w:pPr>
        <w:spacing w:before="0" w:after="0" w:line="240" w:lineRule="auto"/>
      </w:pPr>
      <w:r>
        <w:separator/>
      </w:r>
    </w:p>
  </w:endnote>
  <w:endnote w:type="continuationSeparator" w:id="0">
    <w:p w14:paraId="59F569B1" w14:textId="77777777" w:rsidR="00F511F9" w:rsidRDefault="00F511F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7E56A9" w14:textId="77777777" w:rsidR="00577F15" w:rsidRDefault="00577F15">
    <w:pPr>
      <w:pStyle w:val="Pidipagina"/>
    </w:pPr>
    <w:r>
      <w:rPr>
        <w:lang w:bidi="it-IT"/>
      </w:rPr>
      <w:t xml:space="preserve">PAGINA </w:t>
    </w:r>
    <w:r>
      <w:rPr>
        <w:lang w:bidi="it-IT"/>
      </w:rPr>
      <w:fldChar w:fldCharType="begin"/>
    </w:r>
    <w:r>
      <w:rPr>
        <w:lang w:bidi="it-IT"/>
      </w:rPr>
      <w:instrText xml:space="preserve"> PAGE  \* Arabic  \* MERGEFORMAT </w:instrText>
    </w:r>
    <w:r>
      <w:rPr>
        <w:lang w:bidi="it-IT"/>
      </w:rPr>
      <w:fldChar w:fldCharType="separate"/>
    </w:r>
    <w:r>
      <w:rPr>
        <w:noProof/>
        <w:lang w:bidi="it-IT"/>
      </w:rPr>
      <w:t>1</w:t>
    </w:r>
    <w:r>
      <w:rPr>
        <w:lang w:bidi="it-I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43FA83" w14:textId="77777777" w:rsidR="00F511F9" w:rsidRDefault="00F511F9">
      <w:pPr>
        <w:spacing w:before="0" w:after="0" w:line="240" w:lineRule="auto"/>
      </w:pPr>
      <w:r>
        <w:separator/>
      </w:r>
    </w:p>
  </w:footnote>
  <w:footnote w:type="continuationSeparator" w:id="0">
    <w:p w14:paraId="18E44BC1" w14:textId="77777777" w:rsidR="00F511F9" w:rsidRDefault="00F511F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29B1EC6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535F6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E61076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A6E4BD8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B50F25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EA27D0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6B20E2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F8F5B63"/>
    <w:multiLevelType w:val="multilevel"/>
    <w:tmpl w:val="1CD6B866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2A3440CC"/>
    <w:multiLevelType w:val="multilevel"/>
    <w:tmpl w:val="B5CE572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DFF3D50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4B7C98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1909D6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1C0C50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124D27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991BD1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62482D"/>
    <w:multiLevelType w:val="hybridMultilevel"/>
    <w:tmpl w:val="404629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E92370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8E6DDE"/>
    <w:multiLevelType w:val="hybridMultilevel"/>
    <w:tmpl w:val="47CCDC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BC271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679640B2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816F1A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E0360C"/>
    <w:multiLevelType w:val="multilevel"/>
    <w:tmpl w:val="2E969558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 w15:restartNumberingAfterBreak="0">
    <w:nsid w:val="701E0941"/>
    <w:multiLevelType w:val="hybridMultilevel"/>
    <w:tmpl w:val="7F24288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8"/>
  </w:num>
  <w:num w:numId="8">
    <w:abstractNumId w:val="13"/>
  </w:num>
  <w:num w:numId="9">
    <w:abstractNumId w:val="20"/>
  </w:num>
  <w:num w:numId="10">
    <w:abstractNumId w:val="19"/>
  </w:num>
  <w:num w:numId="11">
    <w:abstractNumId w:val="33"/>
  </w:num>
  <w:num w:numId="12">
    <w:abstractNumId w:val="30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24"/>
  </w:num>
  <w:num w:numId="22">
    <w:abstractNumId w:val="12"/>
  </w:num>
  <w:num w:numId="23">
    <w:abstractNumId w:val="34"/>
  </w:num>
  <w:num w:numId="24">
    <w:abstractNumId w:val="10"/>
  </w:num>
  <w:num w:numId="25">
    <w:abstractNumId w:val="14"/>
  </w:num>
  <w:num w:numId="26">
    <w:abstractNumId w:val="15"/>
  </w:num>
  <w:num w:numId="27">
    <w:abstractNumId w:val="17"/>
  </w:num>
  <w:num w:numId="28">
    <w:abstractNumId w:val="22"/>
  </w:num>
  <w:num w:numId="29">
    <w:abstractNumId w:val="23"/>
  </w:num>
  <w:num w:numId="30">
    <w:abstractNumId w:val="21"/>
  </w:num>
  <w:num w:numId="31">
    <w:abstractNumId w:val="28"/>
  </w:num>
  <w:num w:numId="32">
    <w:abstractNumId w:val="11"/>
  </w:num>
  <w:num w:numId="33">
    <w:abstractNumId w:val="25"/>
  </w:num>
  <w:num w:numId="34">
    <w:abstractNumId w:val="32"/>
  </w:num>
  <w:num w:numId="35">
    <w:abstractNumId w:val="31"/>
  </w:num>
  <w:num w:numId="36">
    <w:abstractNumId w:val="26"/>
  </w:num>
  <w:num w:numId="37">
    <w:abstractNumId w:val="16"/>
  </w:num>
  <w:num w:numId="38">
    <w:abstractNumId w:val="29"/>
  </w:num>
  <w:num w:numId="39">
    <w:abstractNumId w:val="2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angelo parrinello">
    <w15:presenceInfo w15:providerId="Windows Live" w15:userId="2c7747cc76fa99a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trackRevisions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0EA"/>
    <w:rsid w:val="0000022B"/>
    <w:rsid w:val="00001546"/>
    <w:rsid w:val="000128C9"/>
    <w:rsid w:val="000460EA"/>
    <w:rsid w:val="000748AA"/>
    <w:rsid w:val="000D4871"/>
    <w:rsid w:val="000E0136"/>
    <w:rsid w:val="000E2EA5"/>
    <w:rsid w:val="000F4CD9"/>
    <w:rsid w:val="001057D1"/>
    <w:rsid w:val="00107051"/>
    <w:rsid w:val="00107D9F"/>
    <w:rsid w:val="00120E99"/>
    <w:rsid w:val="00127A8F"/>
    <w:rsid w:val="0013523D"/>
    <w:rsid w:val="001607A6"/>
    <w:rsid w:val="001638F6"/>
    <w:rsid w:val="00164EC2"/>
    <w:rsid w:val="001776A0"/>
    <w:rsid w:val="001A2000"/>
    <w:rsid w:val="001B2232"/>
    <w:rsid w:val="001D7000"/>
    <w:rsid w:val="001E5E10"/>
    <w:rsid w:val="001E674F"/>
    <w:rsid w:val="001E6CC7"/>
    <w:rsid w:val="002037F8"/>
    <w:rsid w:val="00237FA4"/>
    <w:rsid w:val="002432B2"/>
    <w:rsid w:val="00255807"/>
    <w:rsid w:val="00264ACD"/>
    <w:rsid w:val="00270052"/>
    <w:rsid w:val="00283588"/>
    <w:rsid w:val="00293075"/>
    <w:rsid w:val="002D795E"/>
    <w:rsid w:val="002F3521"/>
    <w:rsid w:val="00302BAE"/>
    <w:rsid w:val="00314082"/>
    <w:rsid w:val="003209D6"/>
    <w:rsid w:val="00334A73"/>
    <w:rsid w:val="00337F34"/>
    <w:rsid w:val="003422FF"/>
    <w:rsid w:val="00353B1A"/>
    <w:rsid w:val="00386BE3"/>
    <w:rsid w:val="00390874"/>
    <w:rsid w:val="00393381"/>
    <w:rsid w:val="00397C0C"/>
    <w:rsid w:val="003C3555"/>
    <w:rsid w:val="003C61EA"/>
    <w:rsid w:val="003D5576"/>
    <w:rsid w:val="00433A3C"/>
    <w:rsid w:val="00443116"/>
    <w:rsid w:val="00444EAB"/>
    <w:rsid w:val="004559E9"/>
    <w:rsid w:val="00483C10"/>
    <w:rsid w:val="004952C4"/>
    <w:rsid w:val="004C0F01"/>
    <w:rsid w:val="004E0EFF"/>
    <w:rsid w:val="004E2D1B"/>
    <w:rsid w:val="004F3B60"/>
    <w:rsid w:val="00514DB4"/>
    <w:rsid w:val="00520E75"/>
    <w:rsid w:val="00533941"/>
    <w:rsid w:val="00536FEA"/>
    <w:rsid w:val="00541756"/>
    <w:rsid w:val="00547B2C"/>
    <w:rsid w:val="00577F15"/>
    <w:rsid w:val="005819AC"/>
    <w:rsid w:val="00587F35"/>
    <w:rsid w:val="005A1C5A"/>
    <w:rsid w:val="005A3B08"/>
    <w:rsid w:val="005D7386"/>
    <w:rsid w:val="005E0B88"/>
    <w:rsid w:val="005E7719"/>
    <w:rsid w:val="005F56EC"/>
    <w:rsid w:val="006058EC"/>
    <w:rsid w:val="00617E97"/>
    <w:rsid w:val="0062047D"/>
    <w:rsid w:val="00650CB6"/>
    <w:rsid w:val="00690EFD"/>
    <w:rsid w:val="00695059"/>
    <w:rsid w:val="00697CB0"/>
    <w:rsid w:val="006A367F"/>
    <w:rsid w:val="006B1675"/>
    <w:rsid w:val="006D4F00"/>
    <w:rsid w:val="006E6F4B"/>
    <w:rsid w:val="006E7216"/>
    <w:rsid w:val="007021DE"/>
    <w:rsid w:val="00704100"/>
    <w:rsid w:val="00710EDA"/>
    <w:rsid w:val="00732087"/>
    <w:rsid w:val="00732607"/>
    <w:rsid w:val="007426AB"/>
    <w:rsid w:val="00786F61"/>
    <w:rsid w:val="007C1B17"/>
    <w:rsid w:val="007C5486"/>
    <w:rsid w:val="008070B1"/>
    <w:rsid w:val="00811F10"/>
    <w:rsid w:val="00824AF6"/>
    <w:rsid w:val="008410BB"/>
    <w:rsid w:val="00844483"/>
    <w:rsid w:val="00856ECE"/>
    <w:rsid w:val="008654CA"/>
    <w:rsid w:val="008805F2"/>
    <w:rsid w:val="0089613A"/>
    <w:rsid w:val="008B085A"/>
    <w:rsid w:val="008C2752"/>
    <w:rsid w:val="008D5A4F"/>
    <w:rsid w:val="008E11E6"/>
    <w:rsid w:val="00903D13"/>
    <w:rsid w:val="00917063"/>
    <w:rsid w:val="00933C08"/>
    <w:rsid w:val="00934F1C"/>
    <w:rsid w:val="009379C5"/>
    <w:rsid w:val="00951CCF"/>
    <w:rsid w:val="00957133"/>
    <w:rsid w:val="00964F1B"/>
    <w:rsid w:val="009669BD"/>
    <w:rsid w:val="0098010A"/>
    <w:rsid w:val="0098734A"/>
    <w:rsid w:val="00997DFD"/>
    <w:rsid w:val="009A0CB6"/>
    <w:rsid w:val="009B64D3"/>
    <w:rsid w:val="009C21F0"/>
    <w:rsid w:val="009D111D"/>
    <w:rsid w:val="009D2231"/>
    <w:rsid w:val="009D7227"/>
    <w:rsid w:val="009F6EA4"/>
    <w:rsid w:val="00A044C2"/>
    <w:rsid w:val="00A122DB"/>
    <w:rsid w:val="00A17396"/>
    <w:rsid w:val="00A261AB"/>
    <w:rsid w:val="00A3107C"/>
    <w:rsid w:val="00A40DD0"/>
    <w:rsid w:val="00A415DC"/>
    <w:rsid w:val="00A41C19"/>
    <w:rsid w:val="00A5660E"/>
    <w:rsid w:val="00A67AE0"/>
    <w:rsid w:val="00A774FD"/>
    <w:rsid w:val="00A92984"/>
    <w:rsid w:val="00AA33AB"/>
    <w:rsid w:val="00AA7405"/>
    <w:rsid w:val="00AB1509"/>
    <w:rsid w:val="00AC54C8"/>
    <w:rsid w:val="00AD165F"/>
    <w:rsid w:val="00AE621F"/>
    <w:rsid w:val="00AF2B4E"/>
    <w:rsid w:val="00B44FE4"/>
    <w:rsid w:val="00B456AD"/>
    <w:rsid w:val="00B47B7A"/>
    <w:rsid w:val="00B5220F"/>
    <w:rsid w:val="00B6347C"/>
    <w:rsid w:val="00B64472"/>
    <w:rsid w:val="00B646B8"/>
    <w:rsid w:val="00B831C4"/>
    <w:rsid w:val="00B85543"/>
    <w:rsid w:val="00BA7EDC"/>
    <w:rsid w:val="00BB0ED7"/>
    <w:rsid w:val="00BB248F"/>
    <w:rsid w:val="00BB341F"/>
    <w:rsid w:val="00BB6AA4"/>
    <w:rsid w:val="00BF301F"/>
    <w:rsid w:val="00C21D2C"/>
    <w:rsid w:val="00C30902"/>
    <w:rsid w:val="00C325B4"/>
    <w:rsid w:val="00C4269C"/>
    <w:rsid w:val="00C43D79"/>
    <w:rsid w:val="00C44B69"/>
    <w:rsid w:val="00C44D3C"/>
    <w:rsid w:val="00C4729E"/>
    <w:rsid w:val="00C74049"/>
    <w:rsid w:val="00C7734D"/>
    <w:rsid w:val="00C80BD4"/>
    <w:rsid w:val="00C871D5"/>
    <w:rsid w:val="00C9165D"/>
    <w:rsid w:val="00CA0EA6"/>
    <w:rsid w:val="00CA3275"/>
    <w:rsid w:val="00CA479F"/>
    <w:rsid w:val="00CB3F49"/>
    <w:rsid w:val="00CC508A"/>
    <w:rsid w:val="00CE0881"/>
    <w:rsid w:val="00CE0A29"/>
    <w:rsid w:val="00CF3A42"/>
    <w:rsid w:val="00D061B5"/>
    <w:rsid w:val="00D24296"/>
    <w:rsid w:val="00D31E96"/>
    <w:rsid w:val="00D33DA7"/>
    <w:rsid w:val="00D445EF"/>
    <w:rsid w:val="00D53600"/>
    <w:rsid w:val="00D5413C"/>
    <w:rsid w:val="00D74D6B"/>
    <w:rsid w:val="00D922B7"/>
    <w:rsid w:val="00D97951"/>
    <w:rsid w:val="00DA799B"/>
    <w:rsid w:val="00DB2803"/>
    <w:rsid w:val="00DB3F36"/>
    <w:rsid w:val="00DC07A3"/>
    <w:rsid w:val="00DC1B6B"/>
    <w:rsid w:val="00DC3015"/>
    <w:rsid w:val="00DC45F4"/>
    <w:rsid w:val="00DD77F4"/>
    <w:rsid w:val="00DE701A"/>
    <w:rsid w:val="00E11B8A"/>
    <w:rsid w:val="00E24701"/>
    <w:rsid w:val="00E31DE9"/>
    <w:rsid w:val="00E411C4"/>
    <w:rsid w:val="00E414DF"/>
    <w:rsid w:val="00E57F68"/>
    <w:rsid w:val="00E912CA"/>
    <w:rsid w:val="00EA476C"/>
    <w:rsid w:val="00ED05A5"/>
    <w:rsid w:val="00F01003"/>
    <w:rsid w:val="00F30532"/>
    <w:rsid w:val="00F35064"/>
    <w:rsid w:val="00F40231"/>
    <w:rsid w:val="00F43173"/>
    <w:rsid w:val="00F511F9"/>
    <w:rsid w:val="00F603C5"/>
    <w:rsid w:val="00F655A0"/>
    <w:rsid w:val="00F677F9"/>
    <w:rsid w:val="00F70FBB"/>
    <w:rsid w:val="00FA0FAD"/>
    <w:rsid w:val="00FB5FD6"/>
    <w:rsid w:val="00FC04C9"/>
    <w:rsid w:val="00FC1C96"/>
    <w:rsid w:val="00FD1504"/>
    <w:rsid w:val="00FE5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BCC7D7"/>
  <w15:chartTrackingRefBased/>
  <w15:docId w15:val="{FF274930-1F28-4967-BEFA-E9C147E96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it-IT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504"/>
  </w:style>
  <w:style w:type="paragraph" w:styleId="Titolo1">
    <w:name w:val="heading 1"/>
    <w:basedOn w:val="Normale"/>
    <w:next w:val="Normale"/>
    <w:link w:val="Titolo1Carattere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itolo2">
    <w:name w:val="heading 2"/>
    <w:basedOn w:val="Normale"/>
    <w:next w:val="Normale"/>
    <w:link w:val="Titolo2Carattere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itolo3">
    <w:name w:val="heading 3"/>
    <w:basedOn w:val="Normale"/>
    <w:next w:val="Normale"/>
    <w:link w:val="Titolo3Carattere"/>
    <w:uiPriority w:val="4"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itolo4">
    <w:name w:val="heading 4"/>
    <w:basedOn w:val="Normale"/>
    <w:next w:val="Normale"/>
    <w:link w:val="Titolo4Carattere"/>
    <w:uiPriority w:val="4"/>
    <w:unhideWhenUsed/>
    <w:qFormat/>
    <w:rsid w:val="002037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itolo6">
    <w:name w:val="heading 6"/>
    <w:basedOn w:val="Normale"/>
    <w:next w:val="Normale"/>
    <w:link w:val="Titolo6Carattere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Sfondochiaro">
    <w:name w:val="Light Shading"/>
    <w:basedOn w:val="Tabellanormale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zionicontatto">
    <w:name w:val="Informazioni contatto"/>
    <w:basedOn w:val="Normale"/>
    <w:uiPriority w:val="4"/>
    <w:qFormat/>
    <w:pPr>
      <w:spacing w:before="360" w:after="0"/>
      <w:contextualSpacing/>
      <w:jc w:val="center"/>
    </w:pPr>
  </w:style>
  <w:style w:type="character" w:customStyle="1" w:styleId="Titolo1Carattere">
    <w:name w:val="Titolo 1 Carattere"/>
    <w:basedOn w:val="Carpredefinitoparagrafo"/>
    <w:link w:val="Titolo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itolo2Carattere">
    <w:name w:val="Titolo 2 Carattere"/>
    <w:basedOn w:val="Carpredefinitoparagrafo"/>
    <w:link w:val="Titolo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itolo3Carattere">
    <w:name w:val="Titolo 3 Carattere"/>
    <w:basedOn w:val="Carpredefinitoparagrafo"/>
    <w:link w:val="Titolo3"/>
    <w:uiPriority w:val="4"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itolo6Carattere">
    <w:name w:val="Titolo 6 Carattere"/>
    <w:basedOn w:val="Carpredefinitoparagrafo"/>
    <w:link w:val="Titolo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Puntoelenco">
    <w:name w:val="List Bullet"/>
    <w:basedOn w:val="Normale"/>
    <w:uiPriority w:val="7"/>
    <w:unhideWhenUsed/>
    <w:qFormat/>
    <w:pPr>
      <w:numPr>
        <w:numId w:val="5"/>
      </w:numPr>
    </w:pPr>
  </w:style>
  <w:style w:type="paragraph" w:styleId="Numeroelenco">
    <w:name w:val="List Number"/>
    <w:basedOn w:val="Normale"/>
    <w:uiPriority w:val="5"/>
    <w:unhideWhenUsed/>
    <w:qFormat/>
    <w:pPr>
      <w:numPr>
        <w:numId w:val="6"/>
      </w:numPr>
      <w:contextualSpacing/>
    </w:pPr>
  </w:style>
  <w:style w:type="paragraph" w:styleId="Titolo">
    <w:name w:val="Title"/>
    <w:basedOn w:val="Normale"/>
    <w:link w:val="TitoloCarattere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oloCarattere">
    <w:name w:val="Titolo Carattere"/>
    <w:basedOn w:val="Carpredefinitoparagrafo"/>
    <w:link w:val="Titolo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ottotitolo">
    <w:name w:val="Subtitle"/>
    <w:basedOn w:val="Normale"/>
    <w:link w:val="SottotitoloCarattere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ottotitoloCarattere">
    <w:name w:val="Sottotitolo Carattere"/>
    <w:basedOn w:val="Carpredefinitoparagrafo"/>
    <w:link w:val="Sottotitolo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">
    <w:name w:val="Foto"/>
    <w:basedOn w:val="Normale"/>
    <w:uiPriority w:val="1"/>
    <w:qFormat/>
    <w:rsid w:val="00D5413C"/>
    <w:pPr>
      <w:spacing w:before="2400" w:after="400"/>
      <w:jc w:val="center"/>
    </w:pPr>
  </w:style>
  <w:style w:type="paragraph" w:styleId="Didascalia">
    <w:name w:val="caption"/>
    <w:basedOn w:val="Normale"/>
    <w:next w:val="Normale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itolo9Carattere">
    <w:name w:val="Titolo 9 Carattere"/>
    <w:basedOn w:val="Carpredefinitoparagrafo"/>
    <w:link w:val="Titolo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itolo8Carattere">
    <w:name w:val="Titolo 8 Carattere"/>
    <w:basedOn w:val="Carpredefinitoparagrafo"/>
    <w:link w:val="Titolo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sommario">
    <w:name w:val="TOC Heading"/>
    <w:basedOn w:val="Titolo1"/>
    <w:next w:val="Normale"/>
    <w:uiPriority w:val="39"/>
    <w:unhideWhenUsed/>
    <w:qFormat/>
    <w:pPr>
      <w:spacing w:before="0"/>
      <w:outlineLvl w:val="9"/>
    </w:pPr>
  </w:style>
  <w:style w:type="paragraph" w:styleId="Pidipagina">
    <w:name w:val="footer"/>
    <w:basedOn w:val="Normale"/>
    <w:link w:val="PidipaginaCarattere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422FF"/>
    <w:rPr>
      <w:sz w:val="22"/>
      <w:szCs w:val="16"/>
    </w:rPr>
  </w:style>
  <w:style w:type="paragraph" w:styleId="Sommario3">
    <w:name w:val="toc 3"/>
    <w:basedOn w:val="Normale"/>
    <w:next w:val="Normale"/>
    <w:autoRedefine/>
    <w:uiPriority w:val="39"/>
    <w:unhideWhenUsed/>
    <w:pPr>
      <w:spacing w:after="100"/>
      <w:ind w:left="400"/>
    </w:pPr>
    <w:rPr>
      <w:i/>
      <w:iCs/>
    </w:rPr>
  </w:style>
  <w:style w:type="paragraph" w:styleId="Sommario1">
    <w:name w:val="toc 1"/>
    <w:basedOn w:val="Normale"/>
    <w:next w:val="Normale"/>
    <w:autoRedefine/>
    <w:uiPriority w:val="39"/>
    <w:unhideWhenUsed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pPr>
      <w:spacing w:after="100"/>
      <w:ind w:left="200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122DB"/>
    <w:rPr>
      <w:rFonts w:ascii="Tahoma" w:hAnsi="Tahoma" w:cs="Tahoma"/>
      <w:szCs w:val="16"/>
    </w:rPr>
  </w:style>
  <w:style w:type="paragraph" w:styleId="Bibliografia">
    <w:name w:val="Bibliography"/>
    <w:basedOn w:val="Normale"/>
    <w:next w:val="Normale"/>
    <w:uiPriority w:val="39"/>
    <w:semiHidden/>
    <w:unhideWhenUsed/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ellarelazione">
    <w:name w:val="Tabella relazione"/>
    <w:basedOn w:val="Tabellanormale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Grigliatabella">
    <w:name w:val="Table Grid"/>
    <w:basedOn w:val="Tabellanormale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1A2000"/>
    <w:pPr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A2000"/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A122DB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122DB"/>
    <w:rPr>
      <w:sz w:val="22"/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A122DB"/>
    <w:rPr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122DB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122D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122DB"/>
    <w:rPr>
      <w:b/>
      <w:bCs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A122DB"/>
    <w:rPr>
      <w:rFonts w:ascii="Segoe UI" w:hAnsi="Segoe UI" w:cs="Segoe UI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A122DB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A122DB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122DB"/>
    <w:rPr>
      <w:rFonts w:ascii="Consolas" w:hAnsi="Consolas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A122DB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A122DB"/>
    <w:rPr>
      <w:rFonts w:ascii="Consolas" w:hAnsi="Consolas"/>
      <w:szCs w:val="21"/>
    </w:rPr>
  </w:style>
  <w:style w:type="character" w:styleId="Testosegnaposto">
    <w:name w:val="Placeholder Text"/>
    <w:basedOn w:val="Carpredefinitoparagrafo"/>
    <w:uiPriority w:val="99"/>
    <w:semiHidden/>
    <w:rsid w:val="00A122DB"/>
    <w:rPr>
      <w:color w:val="595959" w:themeColor="text1" w:themeTint="A6"/>
    </w:rPr>
  </w:style>
  <w:style w:type="character" w:styleId="Collegamentoipertestuale">
    <w:name w:val="Hyperlink"/>
    <w:basedOn w:val="Carpredefinitoparagrafo"/>
    <w:uiPriority w:val="99"/>
    <w:unhideWhenUsed/>
    <w:rsid w:val="000460EA"/>
    <w:rPr>
      <w:color w:val="993E2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460EA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2432B2"/>
    <w:pPr>
      <w:ind w:left="720"/>
      <w:contextualSpacing/>
    </w:pPr>
  </w:style>
  <w:style w:type="character" w:customStyle="1" w:styleId="Titolo4Carattere">
    <w:name w:val="Titolo 4 Carattere"/>
    <w:basedOn w:val="Carpredefinitoparagrafo"/>
    <w:link w:val="Titolo4"/>
    <w:uiPriority w:val="4"/>
    <w:rsid w:val="002037F8"/>
    <w:rPr>
      <w:rFonts w:asciiTheme="majorHAnsi" w:eastAsiaTheme="majorEastAsia" w:hAnsiTheme="majorHAnsi" w:cstheme="majorBidi"/>
      <w:i/>
      <w:iCs/>
      <w:color w:val="2F1B15" w:themeColor="accent1" w:themeShade="BF"/>
    </w:rPr>
  </w:style>
  <w:style w:type="paragraph" w:styleId="Revisione">
    <w:name w:val="Revision"/>
    <w:hidden/>
    <w:uiPriority w:val="99"/>
    <w:semiHidden/>
    <w:rsid w:val="00283588"/>
    <w:pPr>
      <w:spacing w:before="0" w:after="0" w:line="240" w:lineRule="auto"/>
    </w:pPr>
  </w:style>
  <w:style w:type="paragraph" w:customStyle="1" w:styleId="Default">
    <w:name w:val="Default"/>
    <w:rsid w:val="00951CCF"/>
    <w:pPr>
      <w:autoSpaceDE w:val="0"/>
      <w:autoSpaceDN w:val="0"/>
      <w:adjustRightInd w:val="0"/>
      <w:spacing w:before="0" w:after="0" w:line="240" w:lineRule="auto"/>
    </w:pPr>
    <w:rPr>
      <w:rFonts w:ascii="Georgia" w:hAnsi="Georgia" w:cs="Georg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gel\AppData\Roaming\Microsoft\Templates\Relazione%20studente%20con%20copertina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8F308-FC5A-4C3D-B950-7AD550A56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Relazione studente con copertina.dotx</Template>
  <TotalTime>0</TotalTime>
  <Pages>28</Pages>
  <Words>6919</Words>
  <Characters>39439</Characters>
  <Application>Microsoft Office Word</Application>
  <DocSecurity>0</DocSecurity>
  <Lines>328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angelo parrinello</dc:creator>
  <cp:keywords/>
  <cp:lastModifiedBy>angelo parrinello</cp:lastModifiedBy>
  <cp:revision>75</cp:revision>
  <dcterms:created xsi:type="dcterms:W3CDTF">2020-07-29T08:07:00Z</dcterms:created>
  <dcterms:modified xsi:type="dcterms:W3CDTF">2020-09-07T14:16:00Z</dcterms:modified>
  <cp:version/>
</cp:coreProperties>
</file>